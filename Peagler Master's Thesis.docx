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518BACD7"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w:t>
      </w:r>
      <w:r w:rsidR="004765B7">
        <w:rPr>
          <w:rFonts w:ascii="Calibri" w:eastAsia="Calibri" w:hAnsi="Calibri" w:cs="Calibri"/>
          <w:color w:val="000000" w:themeColor="text1"/>
        </w:rPr>
        <w:t xml:space="preserve"> as organic</w:t>
      </w:r>
      <w:r w:rsidRPr="4825ED53">
        <w:rPr>
          <w:rFonts w:ascii="Calibri" w:eastAsia="Calibri" w:hAnsi="Calibri" w:cs="Calibri"/>
          <w:color w:val="000000" w:themeColor="text1"/>
        </w:rPr>
        <w:t xml:space="preserve">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00B4020D">
        <w:rPr>
          <w:rFonts w:ascii="Calibri" w:eastAsia="Calibri" w:hAnsi="Calibri" w:cs="Calibri"/>
          <w:color w:val="000000" w:themeColor="text1"/>
        </w:rPr>
        <w:t>.</w:t>
      </w:r>
      <w:r w:rsidR="3A9CBC90" w:rsidRPr="4825ED53">
        <w:rPr>
          <w:rFonts w:ascii="Calibri" w:eastAsia="Calibri" w:hAnsi="Calibri" w:cs="Calibri"/>
          <w:color w:val="000000" w:themeColor="text1"/>
        </w:rPr>
        <w:t xml:space="preserve"> </w:t>
      </w:r>
      <w:r w:rsidR="004765B7">
        <w:rPr>
          <w:rFonts w:ascii="Calibri" w:eastAsia="Calibri" w:hAnsi="Calibri" w:cs="Calibri"/>
          <w:color w:val="000000" w:themeColor="text1"/>
        </w:rPr>
        <w:t>Biostimulants</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r w:rsidR="004765B7">
        <w:rPr>
          <w:rFonts w:ascii="Calibri" w:eastAsia="Calibri" w:hAnsi="Calibri" w:cs="Calibri"/>
          <w:color w:val="000000" w:themeColor="text1"/>
        </w:rPr>
        <w:t xml:space="preserve"> The goal of this research is to elucidat</w:t>
      </w:r>
      <w:r w:rsidR="00B4020D">
        <w:rPr>
          <w:rFonts w:ascii="Calibri" w:eastAsia="Calibri" w:hAnsi="Calibri" w:cs="Calibri"/>
          <w:color w:val="000000" w:themeColor="text1"/>
        </w:rPr>
        <w:t>e the effects of encapsulated biostimulant inoculation on tomato plants and to improve the methodology for encapsulated biostimulant granule creation.</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2A8B9D5C"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683E51">
        <w:t>5</w:t>
      </w:r>
    </w:p>
    <w:p w14:paraId="6A77C4D9" w14:textId="2765F0FA"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xml:space="preserve">. . . . . . </w:t>
      </w:r>
      <w:proofErr w:type="gramStart"/>
      <w:r w:rsidR="00FE2F2F">
        <w:t>. . .</w:t>
      </w:r>
      <w:r w:rsidR="001477FA">
        <w:t xml:space="preserve"> .</w:t>
      </w:r>
      <w:proofErr w:type="gramEnd"/>
      <w:r w:rsidR="00FE2F2F">
        <w:tab/>
      </w:r>
      <w:r w:rsidR="00683E51">
        <w:t>5</w:t>
      </w:r>
    </w:p>
    <w:p w14:paraId="0FC79C1E" w14:textId="28FC4D2E" w:rsidR="00FE2F2F" w:rsidRDefault="00FE2F2F" w:rsidP="00FE2F2F">
      <w:pPr>
        <w:tabs>
          <w:tab w:val="right" w:pos="9360"/>
        </w:tabs>
        <w:spacing w:line="240" w:lineRule="auto"/>
      </w:pPr>
      <w:r w:rsidRPr="68F16E84">
        <w:t>IV. Results . . . . . . . . . . . . . . . . . . . . . . . . . . . . . . . . . . . . . . . . . . . . . . . . . . . . . .</w:t>
      </w:r>
      <w:r>
        <w:t xml:space="preserve"> . . . . . . . . . . . . . . . . . . . . . . .</w:t>
      </w:r>
      <w:r w:rsidR="00C95B6E">
        <w:t xml:space="preserve"> .</w:t>
      </w:r>
      <w:r>
        <w:tab/>
      </w:r>
      <w:r w:rsidR="00683E51">
        <w:t>9</w:t>
      </w:r>
    </w:p>
    <w:p w14:paraId="71F9CB69" w14:textId="6748EF6F"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683E51">
        <w:t>0</w:t>
      </w:r>
    </w:p>
    <w:p w14:paraId="33674360" w14:textId="49BA2547" w:rsidR="00DA207D" w:rsidRDefault="00DA207D" w:rsidP="00417933">
      <w:pPr>
        <w:tabs>
          <w:tab w:val="right" w:pos="9360"/>
        </w:tabs>
        <w:spacing w:line="240" w:lineRule="auto"/>
      </w:pPr>
      <w:r>
        <w:t xml:space="preserve">VI. Integrative Aspects . . . . . . . . . . . . . . . . . . . . . . . . . . . . . . . . . . . . . . . . . . . . . . . . . . . . . . . . . . . . . . . </w:t>
      </w:r>
      <w:proofErr w:type="gramStart"/>
      <w:r>
        <w:t>. . .</w:t>
      </w:r>
      <w:r w:rsidR="001477FA">
        <w:t xml:space="preserve"> .</w:t>
      </w:r>
      <w:proofErr w:type="gramEnd"/>
      <w:r>
        <w:t xml:space="preserve"> </w:t>
      </w:r>
      <w:r w:rsidR="000B0981">
        <w:tab/>
        <w:t>1</w:t>
      </w:r>
      <w:r w:rsidR="00683E51">
        <w:t>3</w:t>
      </w:r>
    </w:p>
    <w:p w14:paraId="3081D11F" w14:textId="4EB9EF1A"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000B0981">
        <w:t>1</w:t>
      </w:r>
      <w:r w:rsidR="00683E51">
        <w:t>3</w:t>
      </w:r>
    </w:p>
    <w:p w14:paraId="1CE51AEA" w14:textId="67A2F0B3"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0B0981" w:rsidRPr="000B0981">
        <w:t xml:space="preserve"> </w:t>
      </w:r>
      <w:r w:rsidR="000B0981">
        <w:tab/>
      </w:r>
      <w:r w:rsidR="00683E51">
        <w:t>19</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27BCF7EA" w14:textId="367DC8E1" w:rsidR="00347353" w:rsidRDefault="3EED0D8C" w:rsidP="007310DF">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w:t>
      </w:r>
      <w:r w:rsidRPr="00683E51">
        <w:rPr>
          <w:rFonts w:ascii="Calibri" w:eastAsia="Calibri" w:hAnsi="Calibri" w:cs="Calibri"/>
          <w:color w:val="000000" w:themeColor="text1"/>
          <w:vertAlign w:val="superscript"/>
        </w:rPr>
        <w:t>3+</w:t>
      </w:r>
      <w:r w:rsidRPr="68F16E84">
        <w:rPr>
          <w:rFonts w:ascii="Calibri" w:eastAsia="Calibri" w:hAnsi="Calibri" w:cs="Calibri"/>
          <w:color w:val="000000" w:themeColor="text1"/>
        </w:rPr>
        <w:t xml:space="preserve">.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7EF00C67"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lastRenderedPageBreak/>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w:t>
      </w:r>
      <w:r w:rsidR="00CF6CC8">
        <w:rPr>
          <w:rFonts w:ascii="Calibri" w:eastAsia="Calibri" w:hAnsi="Calibri" w:cs="Calibri"/>
          <w:color w:val="000000" w:themeColor="text1"/>
        </w:rPr>
        <w:t>an excellent choice</w:t>
      </w:r>
      <w:r w:rsidR="3EED0D8C" w:rsidRPr="4825ED53">
        <w:rPr>
          <w:rFonts w:ascii="Calibri" w:eastAsia="Calibri" w:hAnsi="Calibri" w:cs="Calibri"/>
          <w:color w:val="000000" w:themeColor="text1"/>
        </w:rPr>
        <w:t xml:space="preserve">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w:t>
      </w:r>
      <w:r w:rsidR="00CF6CC8">
        <w:rPr>
          <w:rFonts w:ascii="Calibri" w:eastAsia="Calibri" w:hAnsi="Calibri" w:cs="Calibri"/>
          <w:color w:val="000000" w:themeColor="text1"/>
        </w:rPr>
        <w:t xml:space="preserve">For alginate cross-linking, calcium chloride has been shown to reliably produce granules. </w:t>
      </w:r>
      <w:r w:rsidR="3EED0D8C" w:rsidRPr="4825ED53">
        <w:rPr>
          <w:rFonts w:ascii="Calibri" w:eastAsia="Calibri" w:hAnsi="Calibri" w:cs="Calibri"/>
          <w:color w:val="000000" w:themeColor="text1"/>
        </w:rPr>
        <w:t xml:space="preserve">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01989DFB"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r w:rsidR="00CF6CC8" w:rsidRPr="4825ED53">
        <w:rPr>
          <w:rFonts w:ascii="Calibri" w:eastAsia="Calibri" w:hAnsi="Calibri" w:cs="Calibri"/>
          <w:color w:val="000000" w:themeColor="text1"/>
        </w:rPr>
        <w:t>) and</w:t>
      </w:r>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the timing at which the inoculants are introduced to the plant has been shown to greatly influence the inoculation efficiency, with some strains showing increased performance with seed inoculation, and others showing increased performance with soil inoculation (</w:t>
      </w:r>
      <w:proofErr w:type="spellStart"/>
      <w:r w:rsidRPr="4825ED53">
        <w:rPr>
          <w:rFonts w:ascii="Calibri" w:eastAsia="Calibri" w:hAnsi="Calibri" w:cs="Calibri"/>
          <w:color w:val="000000" w:themeColor="text1"/>
        </w:rPr>
        <w:t>Ciccillo</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454C15B1"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w:t>
      </w:r>
      <w:r w:rsidR="001A2ADB" w:rsidRPr="19EBEC61">
        <w:rPr>
          <w:rFonts w:ascii="Calibri" w:eastAsia="Calibri" w:hAnsi="Calibri" w:cs="Calibri"/>
          <w:color w:val="000000" w:themeColor="text1"/>
        </w:rPr>
        <w:lastRenderedPageBreak/>
        <w:t xml:space="preserve">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BC5DEF">
        <w:rPr>
          <w:rFonts w:ascii="Calibri" w:eastAsia="Calibri" w:hAnsi="Calibri" w:cs="Calibri"/>
          <w:color w:val="000000" w:themeColor="text1"/>
        </w:rPr>
        <w:t>Previous research has shown that</w:t>
      </w:r>
      <w:r w:rsidR="0007517A">
        <w:rPr>
          <w:rFonts w:ascii="Calibri" w:eastAsia="Calibri" w:hAnsi="Calibri" w:cs="Calibri"/>
          <w:color w:val="000000" w:themeColor="text1"/>
        </w:rPr>
        <w:t xml:space="preserve"> individual PGPB, such as</w:t>
      </w:r>
      <w:r w:rsidR="00BC5DEF">
        <w:rPr>
          <w:rFonts w:ascii="Calibri" w:eastAsia="Calibri" w:hAnsi="Calibri" w:cs="Calibri"/>
          <w:color w:val="000000" w:themeColor="text1"/>
        </w:rPr>
        <w:t xml:space="preserve"> </w:t>
      </w:r>
      <w:r w:rsidR="00BC5DEF" w:rsidRPr="00B4020D">
        <w:rPr>
          <w:rFonts w:ascii="Calibri" w:eastAsia="Calibri" w:hAnsi="Calibri" w:cs="Calibri"/>
          <w:i/>
          <w:iCs/>
          <w:color w:val="000000" w:themeColor="text1"/>
        </w:rPr>
        <w:t>Methylobacterium oryzae</w:t>
      </w:r>
      <w:r w:rsidR="0007517A">
        <w:rPr>
          <w:rFonts w:ascii="Calibri" w:eastAsia="Calibri" w:hAnsi="Calibri" w:cs="Calibri"/>
          <w:color w:val="000000" w:themeColor="text1"/>
        </w:rPr>
        <w:t>, lea</w:t>
      </w:r>
      <w:r w:rsidR="00B4020D">
        <w:rPr>
          <w:rFonts w:ascii="Calibri" w:eastAsia="Calibri" w:hAnsi="Calibri" w:cs="Calibri"/>
          <w:color w:val="000000" w:themeColor="text1"/>
        </w:rPr>
        <w:t>ds</w:t>
      </w:r>
      <w:r w:rsidR="0007517A">
        <w:rPr>
          <w:rFonts w:ascii="Calibri" w:eastAsia="Calibri" w:hAnsi="Calibri" w:cs="Calibri"/>
          <w:color w:val="000000" w:themeColor="text1"/>
        </w:rPr>
        <w:t xml:space="preserve"> to </w:t>
      </w:r>
      <w:r w:rsidR="00B4020D">
        <w:rPr>
          <w:rFonts w:ascii="Calibri" w:eastAsia="Calibri" w:hAnsi="Calibri" w:cs="Calibri"/>
          <w:color w:val="000000" w:themeColor="text1"/>
        </w:rPr>
        <w:t>increased fruit quality and yield in both foliar and soil applications</w:t>
      </w:r>
      <w:r w:rsidR="0007517A">
        <w:rPr>
          <w:rFonts w:ascii="Calibri" w:eastAsia="Calibri" w:hAnsi="Calibri" w:cs="Calibri"/>
          <w:color w:val="000000" w:themeColor="text1"/>
        </w:rPr>
        <w:t xml:space="preserve"> (</w:t>
      </w:r>
      <w:r w:rsidR="00B4020D">
        <w:rPr>
          <w:rFonts w:ascii="Calibri" w:eastAsia="Calibri" w:hAnsi="Calibri" w:cs="Calibri"/>
          <w:color w:val="000000" w:themeColor="text1"/>
        </w:rPr>
        <w:t xml:space="preserve">Chanratana </w:t>
      </w:r>
      <w:r w:rsidR="00B4020D">
        <w:rPr>
          <w:rFonts w:ascii="Calibri" w:eastAsia="Calibri" w:hAnsi="Calibri" w:cs="Calibri"/>
          <w:i/>
          <w:iCs/>
          <w:color w:val="000000" w:themeColor="text1"/>
        </w:rPr>
        <w:t xml:space="preserve">et al., </w:t>
      </w:r>
      <w:r w:rsidR="00B4020D">
        <w:rPr>
          <w:rFonts w:ascii="Calibri" w:eastAsia="Calibri" w:hAnsi="Calibri" w:cs="Calibri"/>
          <w:color w:val="000000" w:themeColor="text1"/>
        </w:rPr>
        <w:t>2019</w:t>
      </w:r>
      <w:r w:rsidR="0007517A">
        <w:rPr>
          <w:rFonts w:ascii="Calibri" w:eastAsia="Calibri" w:hAnsi="Calibri" w:cs="Calibri"/>
          <w:color w:val="000000" w:themeColor="text1"/>
        </w:rPr>
        <w:t>).</w:t>
      </w:r>
      <w:r w:rsidR="00BC5DEF">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Multiple studies have shown that combinations of PGPBs are more 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w:t>
      </w:r>
      <w:r w:rsidR="00FE619B">
        <w:rPr>
          <w:rFonts w:ascii="Calibri" w:eastAsia="Calibri" w:hAnsi="Calibri" w:cs="Calibri"/>
          <w:color w:val="000000" w:themeColor="text1"/>
        </w:rPr>
        <w:t>10</w:t>
      </w:r>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0BC5DEF">
        <w:rPr>
          <w:rFonts w:ascii="Calibri" w:eastAsia="Calibri" w:hAnsi="Calibri" w:cs="Calibri"/>
          <w:color w:val="000000" w:themeColor="text1"/>
        </w:rPr>
        <w:t>, warranting further research</w:t>
      </w:r>
      <w:r w:rsidR="001A2ADB" w:rsidRPr="4825ED53">
        <w:rPr>
          <w:rFonts w:ascii="Calibri" w:eastAsia="Calibri" w:hAnsi="Calibri" w:cs="Calibri"/>
          <w:color w:val="000000" w:themeColor="text1"/>
        </w:rPr>
        <w:t>.</w:t>
      </w:r>
      <w:r w:rsidR="05A895E4" w:rsidRPr="4825ED53">
        <w:rPr>
          <w:rFonts w:ascii="Calibri" w:eastAsia="Calibri" w:hAnsi="Calibri" w:cs="Calibri"/>
          <w:color w:val="000000" w:themeColor="text1"/>
        </w:rPr>
        <w:t xml:space="preserve"> </w:t>
      </w:r>
      <w:r w:rsidR="002960A2">
        <w:rPr>
          <w:rFonts w:ascii="Calibri" w:eastAsia="Calibri" w:hAnsi="Calibri" w:cs="Calibri"/>
          <w:color w:val="000000" w:themeColor="text1"/>
        </w:rPr>
        <w:t xml:space="preserve">The overarching objective of my research was to test chitosan as </w:t>
      </w:r>
      <w:r w:rsidR="00B4020D">
        <w:rPr>
          <w:rFonts w:ascii="Calibri" w:eastAsia="Calibri" w:hAnsi="Calibri" w:cs="Calibri"/>
          <w:color w:val="000000" w:themeColor="text1"/>
        </w:rPr>
        <w:t xml:space="preserve">a </w:t>
      </w:r>
      <w:r w:rsidR="002960A2">
        <w:rPr>
          <w:rFonts w:ascii="Calibri" w:eastAsia="Calibri" w:hAnsi="Calibri" w:cs="Calibri"/>
          <w:color w:val="000000" w:themeColor="text1"/>
        </w:rPr>
        <w:t>carrier material for PGPB</w:t>
      </w:r>
      <w:r w:rsidR="00B4020D">
        <w:rPr>
          <w:rFonts w:ascii="Calibri" w:eastAsia="Calibri" w:hAnsi="Calibri" w:cs="Calibri"/>
          <w:color w:val="000000" w:themeColor="text1"/>
        </w:rPr>
        <w:t>s</w:t>
      </w:r>
      <w:r w:rsidR="002960A2">
        <w:rPr>
          <w:rFonts w:ascii="Calibri" w:eastAsia="Calibri" w:hAnsi="Calibri" w:cs="Calibri"/>
          <w:color w:val="000000" w:themeColor="text1"/>
        </w:rPr>
        <w:t>, ranging from a single species (</w:t>
      </w:r>
      <w:r w:rsidR="002960A2" w:rsidRPr="00B4020D">
        <w:rPr>
          <w:rFonts w:ascii="Calibri" w:eastAsia="Calibri" w:hAnsi="Calibri" w:cs="Calibri"/>
          <w:i/>
          <w:iCs/>
          <w:color w:val="000000" w:themeColor="text1"/>
        </w:rPr>
        <w:t>M. oryzae</w:t>
      </w:r>
      <w:r w:rsidR="002960A2">
        <w:rPr>
          <w:rFonts w:ascii="Calibri" w:eastAsia="Calibri" w:hAnsi="Calibri" w:cs="Calibri"/>
          <w:color w:val="000000" w:themeColor="text1"/>
        </w:rPr>
        <w:t>) to a mixture of multiple species, and test the impact of timing and method of application on plant growth and health. Specifically, I addressed the following hypotheses and objectives:</w:t>
      </w:r>
    </w:p>
    <w:p w14:paraId="4CA264C5" w14:textId="018E4B7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00B4020D">
        <w:rPr>
          <w:rFonts w:ascii="Calibri" w:eastAsia="Calibri" w:hAnsi="Calibri" w:cs="Calibri"/>
          <w:b/>
          <w:bCs/>
          <w:color w:val="000000" w:themeColor="text1"/>
          <w:sz w:val="24"/>
          <w:szCs w:val="24"/>
        </w:rPr>
        <w:t xml:space="preserve"> </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5BA01F90" w:rsidR="00301C54" w:rsidRPr="00301C54" w:rsidRDefault="00301C54" w:rsidP="00301C54">
      <w:pPr>
        <w:spacing w:line="240" w:lineRule="auto"/>
      </w:pPr>
      <w:r>
        <w:tab/>
      </w:r>
      <w:r>
        <w:rPr>
          <w:b/>
          <w:bCs/>
        </w:rPr>
        <w:t xml:space="preserve">Hypothesis 4.1 – </w:t>
      </w:r>
      <w:r w:rsidR="00050649">
        <w:t xml:space="preserve">Because of </w:t>
      </w:r>
      <w:r w:rsidR="002960A2">
        <w:t xml:space="preserve">differences in </w:t>
      </w:r>
      <w:r w:rsidR="00050649">
        <w:t>the physical properties of alginate and chitosan</w:t>
      </w:r>
      <w:r w:rsidR="00494F7A">
        <w:t xml:space="preserve"> granules</w:t>
      </w:r>
      <w:r w:rsidR="002960A2">
        <w:t xml:space="preserve"> </w:t>
      </w:r>
      <w:proofErr w:type="gramStart"/>
      <w:r w:rsidR="002960A2">
        <w:t>as a result of</w:t>
      </w:r>
      <w:proofErr w:type="gramEnd"/>
      <w:r w:rsidR="002960A2">
        <w:t xml:space="preserve"> the </w:t>
      </w:r>
      <w:r w:rsidR="00B4020D">
        <w:t>cross-linking reaction</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553DDE01"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w:t>
      </w:r>
      <w:r w:rsidR="002960A2">
        <w:rPr>
          <w:b/>
          <w:bCs/>
        </w:rPr>
        <w:t xml:space="preserve">iostimulant </w:t>
      </w:r>
      <w:r w:rsidR="006F4585" w:rsidRPr="4EA5AA9C">
        <w:rPr>
          <w:b/>
          <w:bCs/>
        </w:rPr>
        <w:t>G</w:t>
      </w:r>
      <w:r w:rsidR="002960A2">
        <w:rPr>
          <w:b/>
          <w:bCs/>
        </w:rPr>
        <w:t>ranule</w:t>
      </w:r>
      <w:r w:rsidR="006F4585" w:rsidRPr="4EA5AA9C">
        <w:rPr>
          <w:b/>
          <w:bCs/>
        </w:rPr>
        <w:t>s</w:t>
      </w:r>
    </w:p>
    <w:p w14:paraId="14529E46" w14:textId="30403351" w:rsidR="006F4585" w:rsidRDefault="006F4585" w:rsidP="1D1499E8">
      <w:pPr>
        <w:spacing w:line="240" w:lineRule="auto"/>
        <w:rPr>
          <w:b/>
          <w:bCs/>
        </w:rPr>
      </w:pPr>
      <w:r w:rsidRPr="4EA5AA9C">
        <w:rPr>
          <w:b/>
          <w:bCs/>
        </w:rPr>
        <w:t>III.</w:t>
      </w:r>
      <w:r w:rsidR="6E33563F" w:rsidRPr="4EA5AA9C">
        <w:rPr>
          <w:b/>
          <w:bCs/>
        </w:rPr>
        <w:t>A</w:t>
      </w:r>
      <w:r w:rsidRPr="4EA5AA9C">
        <w:rPr>
          <w:b/>
          <w:bCs/>
        </w:rPr>
        <w:t>.1. B</w:t>
      </w:r>
      <w:r w:rsidR="002960A2">
        <w:rPr>
          <w:b/>
          <w:bCs/>
        </w:rPr>
        <w:t xml:space="preserve">iostimulant </w:t>
      </w:r>
      <w:r w:rsidRPr="4EA5AA9C">
        <w:rPr>
          <w:b/>
          <w:bCs/>
        </w:rPr>
        <w:t>G</w:t>
      </w:r>
      <w:r w:rsidR="002960A2">
        <w:rPr>
          <w:b/>
          <w:bCs/>
        </w:rPr>
        <w:t>ranule</w:t>
      </w:r>
      <w:r w:rsidRPr="4EA5AA9C">
        <w:rPr>
          <w:b/>
          <w:bCs/>
        </w:rPr>
        <w:t xml:space="preserve"> </w:t>
      </w:r>
      <w:r w:rsidR="00F364F6">
        <w:rPr>
          <w:b/>
          <w:bCs/>
        </w:rPr>
        <w:t>Creation</w:t>
      </w:r>
    </w:p>
    <w:p w14:paraId="07A1BAFE" w14:textId="1CBE0FCB" w:rsidR="00BC4D5C" w:rsidDel="002960A2" w:rsidRDefault="007D7AE7" w:rsidP="00F67F54">
      <w:pPr>
        <w:spacing w:line="240" w:lineRule="auto"/>
        <w:ind w:firstLine="720"/>
        <w:rPr>
          <w:del w:id="1" w:author="Mario Bretfeld" w:date="2025-04-15T12:48:00Z" w16du:dateUtc="2025-04-15T16:48:00Z"/>
        </w:rPr>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w:t>
      </w:r>
      <w:r w:rsidR="00011AAB">
        <w:lastRenderedPageBreak/>
        <w:t xml:space="preserve">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w:t>
      </w:r>
      <w:proofErr w:type="gramStart"/>
      <w:r w:rsidR="00BC4D5C">
        <w:t>bacteria</w:t>
      </w:r>
      <w:proofErr w:type="gramEnd"/>
      <w:r w:rsidR="00BC4D5C">
        <w:t xml:space="preserve"> at 1x10</w:t>
      </w:r>
      <w:r w:rsidR="00BC4D5C">
        <w:rPr>
          <w:vertAlign w:val="superscript"/>
        </w:rPr>
        <w:t>6</w:t>
      </w:r>
      <w:r w:rsidR="00BC4D5C">
        <w:t xml:space="preserve"> </w:t>
      </w:r>
      <w:proofErr w:type="spellStart"/>
      <w:r w:rsidR="00BC4D5C">
        <w:t>cfu</w:t>
      </w:r>
      <w:proofErr w:type="spellEnd"/>
      <w:r w:rsidR="00BC4D5C">
        <w:t>/</w:t>
      </w:r>
      <w:proofErr w:type="spellStart"/>
      <w:r w:rsidR="00BC4D5C">
        <w:t>mL</w:t>
      </w:r>
      <w:r w:rsidR="00F364F6">
        <w:t>.</w:t>
      </w:r>
      <w:proofErr w:type="spellEnd"/>
    </w:p>
    <w:p w14:paraId="07FD0392" w14:textId="3EBCAB1F" w:rsidR="00D22C5B" w:rsidRDefault="6D65D23E" w:rsidP="007310DF">
      <w:pPr>
        <w:spacing w:line="240" w:lineRule="auto"/>
        <w:ind w:firstLine="720"/>
      </w:pPr>
      <w:r>
        <w:t xml:space="preserve"> </w:t>
      </w:r>
      <w:r w:rsidR="002960A2">
        <w:t xml:space="preserve">The </w:t>
      </w:r>
      <w:r>
        <w:t xml:space="preserve">microbial chitosan mixture </w:t>
      </w:r>
      <w:r w:rsidR="00F67F54">
        <w:t>was then added</w:t>
      </w:r>
      <w:r>
        <w:t xml:space="preserve"> to the TPP via dropwise addition </w:t>
      </w:r>
      <w:r w:rsidR="00BC4D5C">
        <w:t xml:space="preserve">on a lab bench </w:t>
      </w:r>
      <w:r w:rsidR="00C95B6E">
        <w:t>sterilized with 70% ethanol 15 cm away from</w:t>
      </w:r>
      <w:r w:rsidR="00BC4D5C">
        <w:t xml:space="preserve">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w:t>
      </w:r>
      <w:r w:rsidR="0027764C">
        <w:rPr>
          <w:b/>
          <w:bCs/>
        </w:rPr>
        <w:t>3</w:t>
      </w:r>
      <w:r w:rsidR="00D22C5B">
        <w:rPr>
          <w:b/>
          <w:bCs/>
        </w:rPr>
        <w:t xml:space="preserve">. </w:t>
      </w:r>
      <w:r w:rsidR="00D22C5B">
        <w:t xml:space="preserve">A comparison of dried and undried chitosan BGs can be seen in </w:t>
      </w:r>
      <w:r w:rsidR="00D22C5B">
        <w:rPr>
          <w:b/>
          <w:bCs/>
        </w:rPr>
        <w:t xml:space="preserve">Figure </w:t>
      </w:r>
      <w:r w:rsidR="0027764C">
        <w:rPr>
          <w:b/>
          <w:bCs/>
        </w:rPr>
        <w:t>4</w:t>
      </w:r>
      <w:r w:rsidR="00D22C5B">
        <w:rPr>
          <w:b/>
          <w:bCs/>
        </w:rPr>
        <w:t>.</w:t>
      </w:r>
    </w:p>
    <w:p w14:paraId="18AF999F" w14:textId="6EDD7A4F" w:rsidR="00F364F6" w:rsidRDefault="00F364F6" w:rsidP="00F67F54">
      <w:pPr>
        <w:spacing w:line="240" w:lineRule="auto"/>
        <w:ind w:firstLine="720"/>
      </w:pPr>
      <w:r>
        <w:t xml:space="preserve">To create BGs with alginate, a similar process was </w:t>
      </w:r>
      <w:r w:rsidR="00B4020D">
        <w:t>followed but</w:t>
      </w:r>
      <w:r>
        <w:t xml:space="preserve"> using 2% alginate as the encapsulation base and 2% calcium chloride as a cross-linker. Both solutions were prepared, then autoclaved, and from there made in </w:t>
      </w:r>
      <w:r w:rsidR="00B4020D">
        <w:t>the same</w:t>
      </w:r>
      <w:r>
        <w:t xml:space="preserve"> manner as the chitosan BGs</w:t>
      </w:r>
      <w:r w:rsidR="00C95B6E">
        <w:t xml:space="preserve"> sans ice bath</w:t>
      </w:r>
      <w:r>
        <w:t>.</w:t>
      </w:r>
    </w:p>
    <w:p w14:paraId="38AD15A3" w14:textId="3A81D1F4" w:rsidR="002960A2" w:rsidRPr="001A2ADB" w:rsidRDefault="002960A2" w:rsidP="002960A2">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w:t>
      </w:r>
      <w:r>
        <w:rPr>
          <w:rFonts w:ascii="Calibri" w:eastAsia="Calibri" w:hAnsi="Calibri" w:cs="Calibri"/>
          <w:color w:val="000000" w:themeColor="text1"/>
        </w:rPr>
        <w:t>this research</w:t>
      </w:r>
      <w:r w:rsidRPr="4825ED53">
        <w:rPr>
          <w:rFonts w:ascii="Calibri" w:eastAsia="Calibri" w:hAnsi="Calibri" w:cs="Calibri"/>
          <w:color w:val="000000" w:themeColor="text1"/>
        </w:rPr>
        <w:t>,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referred to as the “microbial consortium”.</w:t>
      </w:r>
    </w:p>
    <w:p w14:paraId="6323CD9A" w14:textId="460530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w:t>
      </w:r>
      <w:r w:rsidR="00B4020D">
        <w:rPr>
          <w:rFonts w:ascii="Calibri" w:eastAsia="Calibri" w:hAnsi="Calibri" w:cs="Calibri"/>
          <w:i/>
          <w:iCs/>
          <w:color w:val="000000" w:themeColor="text1"/>
        </w:rPr>
        <w:t>Sp7</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w:t>
      </w:r>
      <w:r w:rsidR="00FE619B">
        <w:rPr>
          <w:rFonts w:ascii="Calibri" w:eastAsia="Calibri" w:hAnsi="Calibri" w:cs="Calibri"/>
          <w:color w:val="000000" w:themeColor="text1"/>
        </w:rPr>
        <w:t>10</w:t>
      </w:r>
      <w:r w:rsidRPr="4825ED53">
        <w:rPr>
          <w:rFonts w:ascii="Calibri" w:eastAsia="Calibri" w:hAnsi="Calibri" w:cs="Calibri"/>
          <w:color w:val="000000" w:themeColor="text1"/>
        </w:rPr>
        <w:t>).</w:t>
      </w:r>
    </w:p>
    <w:p w14:paraId="6F938068" w14:textId="00487152"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w:t>
      </w:r>
      <w:r w:rsidR="00B4020D">
        <w:rPr>
          <w:rFonts w:ascii="Calibri" w:eastAsia="Calibri" w:hAnsi="Calibri" w:cs="Calibri"/>
          <w:i/>
          <w:iCs/>
          <w:color w:val="000000" w:themeColor="text1"/>
        </w:rPr>
        <w:t>43</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8B21277" w14:textId="0A538A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w:t>
      </w:r>
      <w:r w:rsidR="00B4020D" w:rsidRPr="00B4020D">
        <w:rPr>
          <w:rFonts w:ascii="Calibri" w:eastAsia="Calibri" w:hAnsi="Calibri" w:cs="Calibri"/>
          <w:color w:val="000000" w:themeColor="text1"/>
        </w:rPr>
        <w:t xml:space="preserve">(type strain)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327B1C4C" w14:textId="04966B21"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Methylobacterium oryzae</w:t>
      </w:r>
      <w:r w:rsidR="00B4020D">
        <w:rPr>
          <w:rFonts w:ascii="Calibri" w:eastAsia="Calibri" w:hAnsi="Calibri" w:cs="Calibri"/>
          <w:i/>
          <w:iCs/>
          <w:color w:val="000000" w:themeColor="text1"/>
        </w:rPr>
        <w:t xml:space="preserve"> CBMB20</w:t>
      </w:r>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7E618878" w14:textId="0012F69F" w:rsidR="001A2ADB" w:rsidRPr="00FE619B" w:rsidRDefault="002960A2" w:rsidP="00FE619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w:t>
      </w:r>
      <w:r w:rsidR="00B4020D">
        <w:rPr>
          <w:rFonts w:ascii="Calibri" w:eastAsia="Calibri" w:hAnsi="Calibri" w:cs="Calibri"/>
          <w:i/>
          <w:iCs/>
          <w:color w:val="000000" w:themeColor="text1"/>
        </w:rPr>
        <w:t xml:space="preserve">90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w:t>
      </w:r>
      <w:r w:rsidRPr="4825ED53">
        <w:rPr>
          <w:rFonts w:ascii="Calibri" w:eastAsia="Calibri" w:hAnsi="Calibri" w:cs="Calibri"/>
          <w:color w:val="000000" w:themeColor="text1"/>
        </w:rPr>
        <w:lastRenderedPageBreak/>
        <w:t xml:space="preserve">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w:t>
      </w:r>
      <w:r w:rsidR="00E1132E">
        <w:rPr>
          <w:rFonts w:ascii="Calibri" w:eastAsia="Calibri" w:hAnsi="Calibri" w:cs="Calibri"/>
          <w:color w:val="000000" w:themeColor="text1"/>
        </w:rPr>
        <w:t xml:space="preserve">plant </w:t>
      </w:r>
      <w:r w:rsidRPr="4825ED53">
        <w:rPr>
          <w:rFonts w:ascii="Calibri" w:eastAsia="Calibri" w:hAnsi="Calibri" w:cs="Calibri"/>
          <w:color w:val="000000" w:themeColor="text1"/>
        </w:rPr>
        <w:t xml:space="preserve">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220EBC78" w14:textId="0EC63E3E" w:rsidR="0059451C" w:rsidRDefault="0059451C" w:rsidP="006F4585">
      <w:pPr>
        <w:spacing w:line="240" w:lineRule="auto"/>
        <w:rPr>
          <w:b/>
          <w:bCs/>
        </w:rPr>
      </w:pPr>
      <w:r w:rsidRPr="001515E9">
        <w:rPr>
          <w:b/>
          <w:bCs/>
        </w:rPr>
        <w:t>III.A.</w:t>
      </w:r>
      <w:r w:rsidR="004C3A74">
        <w:rPr>
          <w:b/>
          <w:bCs/>
        </w:rPr>
        <w:t>2</w:t>
      </w:r>
      <w:r w:rsidRPr="001515E9">
        <w:rPr>
          <w:b/>
          <w:bCs/>
        </w:rPr>
        <w:t xml:space="preserve">. </w:t>
      </w:r>
      <w:r w:rsidR="000559A8">
        <w:rPr>
          <w:b/>
          <w:bCs/>
        </w:rPr>
        <w:t>Bacterial Granule</w:t>
      </w:r>
      <w:r w:rsidRPr="001515E9">
        <w:rPr>
          <w:b/>
          <w:bCs/>
        </w:rPr>
        <w:t xml:space="preserve"> </w:t>
      </w:r>
      <w:r w:rsidR="00F364F6">
        <w:rPr>
          <w:b/>
          <w:bCs/>
        </w:rPr>
        <w:t>Decomposition</w:t>
      </w:r>
      <w:r w:rsidRPr="001515E9">
        <w:rPr>
          <w:b/>
          <w:bCs/>
        </w:rPr>
        <w:t xml:space="preserve"> </w:t>
      </w:r>
      <w:r w:rsidR="00F364F6">
        <w:rPr>
          <w:b/>
          <w:bCs/>
        </w:rPr>
        <w:t>Trial</w:t>
      </w:r>
    </w:p>
    <w:p w14:paraId="67723D70" w14:textId="5A37FC47" w:rsidR="000F7916" w:rsidRPr="001515E9" w:rsidRDefault="001515E9" w:rsidP="006F4585">
      <w:pPr>
        <w:spacing w:line="240" w:lineRule="auto"/>
      </w:pPr>
      <w:r>
        <w:rPr>
          <w:b/>
          <w:bCs/>
        </w:rPr>
        <w:tab/>
      </w:r>
      <w:r>
        <w:t>Soil was collected from the KSU Field Station</w:t>
      </w:r>
      <w:r w:rsidR="00B3091E">
        <w:t xml:space="preserve"> and</w:t>
      </w:r>
      <w:r>
        <w:t xml:space="preserve">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lastRenderedPageBreak/>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3A666FFB"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w:t>
      </w:r>
      <w:r w:rsidR="00022655">
        <w:t>location</w:t>
      </w:r>
      <w:r w:rsidR="005F11A6">
        <w:t xml:space="preserve">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w:t>
      </w:r>
      <w:r w:rsidR="00022655">
        <w:t>h</w:t>
      </w:r>
      <w:r w:rsidR="00C42D9F">
        <w:t>ydroponic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 xml:space="preserve">Perlite Mix, copper-lined root barriers, and Mother Earth™ </w:t>
      </w:r>
      <w:proofErr w:type="spellStart"/>
      <w:r w:rsidR="00280781" w:rsidRPr="004A37B5">
        <w:t>Hydroton</w:t>
      </w:r>
      <w:proofErr w:type="spellEnd"/>
      <w:r w:rsidR="00280781" w:rsidRPr="004A37B5">
        <w:t xml:space="preserve">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68FBC251"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w:t>
      </w:r>
      <w:r w:rsidR="00B3091E">
        <w:t xml:space="preserve">a </w:t>
      </w:r>
      <w:r>
        <w:t>greenhouse.</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72FFC58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436331">
        <w:t>4</w:t>
      </w:r>
      <w:r w:rsidR="00C96FBD">
        <w:t xml:space="preserve"> </w:t>
      </w:r>
      <w:r w:rsidR="00436331">
        <w:t xml:space="preserve">(R Core Team, 2025) </w:t>
      </w:r>
      <w:r w:rsidR="00C96FBD">
        <w:t xml:space="preserve">using </w:t>
      </w:r>
      <w:r w:rsidR="000B2168">
        <w:t>the packages</w:t>
      </w:r>
      <w:r w:rsidR="00C96FBD">
        <w:t xml:space="preserve"> MASS</w:t>
      </w:r>
      <w:r w:rsidR="00436331">
        <w:t xml:space="preserve"> (Venables &amp; Ripley, 2002)</w:t>
      </w:r>
      <w:r w:rsidR="000B2168">
        <w:t xml:space="preserve"> for statistical transformations</w:t>
      </w:r>
      <w:r w:rsidR="00C96FBD">
        <w:t>, vegan</w:t>
      </w:r>
      <w:r w:rsidR="009E22AB">
        <w:t xml:space="preserve"> (Oksanen </w:t>
      </w:r>
      <w:r w:rsidR="009E22AB">
        <w:rPr>
          <w:i/>
          <w:iCs/>
        </w:rPr>
        <w:t xml:space="preserve">et al., </w:t>
      </w:r>
      <w:r w:rsidR="009E22AB">
        <w:t>2025)</w:t>
      </w:r>
      <w:r w:rsidR="000B2168">
        <w:t xml:space="preserve"> for dimensionality reduction</w:t>
      </w:r>
      <w:r w:rsidR="00C96FBD">
        <w:t>, and</w:t>
      </w:r>
      <w:r w:rsidR="000B2168">
        <w:t xml:space="preserve"> </w:t>
      </w:r>
      <w:proofErr w:type="spellStart"/>
      <w:r w:rsidR="000B2168">
        <w:t>multcomp</w:t>
      </w:r>
      <w:proofErr w:type="spellEnd"/>
      <w:r w:rsidR="000B2168">
        <w:t xml:space="preserve"> </w:t>
      </w:r>
      <w:r w:rsidR="009E22AB">
        <w:t>(</w:t>
      </w:r>
      <w:proofErr w:type="spellStart"/>
      <w:r w:rsidR="009E22AB">
        <w:t>Hothorn</w:t>
      </w:r>
      <w:proofErr w:type="spellEnd"/>
      <w:r w:rsidR="009E22AB">
        <w:t xml:space="preserve"> </w:t>
      </w:r>
      <w:r w:rsidR="009E22AB">
        <w:rPr>
          <w:i/>
          <w:iCs/>
        </w:rPr>
        <w:t xml:space="preserve">et al., </w:t>
      </w:r>
      <w:r w:rsidR="009E22AB">
        <w:t xml:space="preserve">2008) </w:t>
      </w:r>
      <w:r w:rsidR="000B2168">
        <w:t>for pairwise comparisons</w:t>
      </w:r>
      <w:r w:rsidR="00C96FBD">
        <w:t xml:space="preserve">. Graphs were generated using ggplot2 </w:t>
      </w:r>
      <w:r w:rsidR="009E22AB">
        <w:t xml:space="preserve">(Wickham, 2016) </w:t>
      </w:r>
      <w:r w:rsidR="00C96FBD">
        <w:t xml:space="preserve">for plotting and </w:t>
      </w:r>
      <w:proofErr w:type="spellStart"/>
      <w:r w:rsidR="00C96FBD">
        <w:t>scico</w:t>
      </w:r>
      <w:proofErr w:type="spellEnd"/>
      <w:r w:rsidR="009E22AB">
        <w:t xml:space="preserve"> (Pederson &amp; </w:t>
      </w:r>
      <w:proofErr w:type="spellStart"/>
      <w:r w:rsidR="009E22AB">
        <w:t>Crameri</w:t>
      </w:r>
      <w:proofErr w:type="spellEnd"/>
      <w:r w:rsidR="009E22AB">
        <w:t>, 2023)</w:t>
      </w:r>
      <w:r w:rsidR="00C96FBD">
        <w:t xml:space="preserve"> for </w:t>
      </w:r>
      <w:r w:rsidR="00C96FBD">
        <w:lastRenderedPageBreak/>
        <w:t>accessible color palettes.</w:t>
      </w:r>
      <w:r w:rsidR="00152A50">
        <w:t xml:space="preserve"> </w:t>
      </w:r>
      <w:r w:rsidR="00FE4DA8">
        <w:t xml:space="preserve">Throughout the course of the statistical analysis, the author created several R functions that culminated in the production of an R package, </w:t>
      </w:r>
      <w:proofErr w:type="spellStart"/>
      <w:r w:rsidR="00FE4DA8">
        <w:t>ztils</w:t>
      </w:r>
      <w:proofErr w:type="spellEnd"/>
      <w:r w:rsidR="00FE4DA8">
        <w:t xml:space="preserve"> (Peagler, 2025), which was also used in this analysis. </w:t>
      </w:r>
      <w:r w:rsidR="00152A50">
        <w:t xml:space="preserve">To account for </w:t>
      </w:r>
      <w:proofErr w:type="spellStart"/>
      <w:r w:rsidR="007470B2">
        <w:t>pseudoreplication</w:t>
      </w:r>
      <w:proofErr w:type="spellEnd"/>
      <w:r w:rsidR="007470B2">
        <w:t xml:space="preserve"> because</w:t>
      </w:r>
      <w:r w:rsidR="00152A50">
        <w:t xml:space="preserve"> we applied our treatments to the </w:t>
      </w:r>
      <w:r w:rsidR="00152A50">
        <w:rPr>
          <w:i/>
          <w:iCs/>
        </w:rPr>
        <w:t>plants</w:t>
      </w:r>
      <w:r w:rsidR="00F50A84">
        <w:rPr>
          <w:i/>
          <w:iCs/>
        </w:rPr>
        <w:t xml:space="preserve"> </w:t>
      </w:r>
      <w:r w:rsidR="00F50A84" w:rsidRPr="007470B2">
        <w:t>rather than</w:t>
      </w:r>
      <w:r w:rsidR="00152A50" w:rsidRPr="007470B2">
        <w:t xml:space="preserve"> </w:t>
      </w:r>
      <w:r w:rsidR="00152A50">
        <w:t xml:space="preserve">the individual </w:t>
      </w:r>
      <w:r w:rsidR="00152A50">
        <w:rPr>
          <w:i/>
          <w:iCs/>
        </w:rPr>
        <w:t>fruit</w:t>
      </w:r>
      <w:r w:rsidR="00152A50">
        <w:t>, fruit variables were averaged</w:t>
      </w:r>
      <w:r w:rsidR="00FE4DA8">
        <w:t xml:space="preserve"> or summarized</w:t>
      </w:r>
      <w:r w:rsidR="00152A50">
        <w:t xml:space="preserve"> between each plant prior to analysis.</w:t>
      </w:r>
    </w:p>
    <w:p w14:paraId="7936FFF1" w14:textId="4959D205" w:rsidR="008D15DB" w:rsidRDefault="008D15DB" w:rsidP="1D1499E8">
      <w:pPr>
        <w:spacing w:line="240" w:lineRule="auto"/>
        <w:ind w:firstLine="720"/>
      </w:pPr>
      <w:r>
        <w:t xml:space="preserve">First, probability density function and cumulative distribution function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D412273"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w:t>
      </w:r>
      <w:r w:rsidR="00F50A84">
        <w:t xml:space="preserve">observed </w:t>
      </w:r>
      <w:r w:rsidR="000D1AB5">
        <w:t>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3"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9D4A06"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w:t>
      </w:r>
      <w:r w:rsidR="00852B34">
        <w:rPr>
          <w:rFonts w:ascii="Calibri" w:eastAsia="Calibri" w:hAnsi="Calibri" w:cs="Calibri"/>
          <w:b/>
          <w:bCs/>
          <w:color w:val="000000" w:themeColor="text1"/>
        </w:rPr>
        <w:t>acterial Granule</w:t>
      </w:r>
      <w:r>
        <w:rPr>
          <w:rFonts w:ascii="Calibri" w:eastAsia="Calibri" w:hAnsi="Calibri" w:cs="Calibri"/>
          <w:b/>
          <w:bCs/>
          <w:color w:val="000000" w:themeColor="text1"/>
        </w:rPr>
        <w:t xml:space="preserve"> Decomposition</w:t>
      </w:r>
    </w:p>
    <w:p w14:paraId="1148273D" w14:textId="34EF9CB4" w:rsidR="00A86E4C"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FB513A">
        <w:rPr>
          <w:rFonts w:ascii="Calibri" w:eastAsia="Calibri" w:hAnsi="Calibri" w:cs="Calibri"/>
          <w:color w:val="000000" w:themeColor="text1"/>
        </w:rPr>
        <w:t xml:space="preserve">Summarized data from this trial is shown in </w:t>
      </w:r>
      <w:r w:rsidR="00FB513A">
        <w:rPr>
          <w:rFonts w:ascii="Calibri" w:eastAsia="Calibri" w:hAnsi="Calibri" w:cs="Calibri"/>
          <w:b/>
          <w:bCs/>
          <w:color w:val="000000" w:themeColor="text1"/>
        </w:rPr>
        <w:t xml:space="preserve">Table </w:t>
      </w:r>
      <w:r w:rsidR="00FB513A" w:rsidRPr="00FB513A">
        <w:rPr>
          <w:rFonts w:ascii="Calibri" w:eastAsia="Calibri" w:hAnsi="Calibri" w:cs="Calibri"/>
          <w:color w:val="000000" w:themeColor="text1"/>
        </w:rPr>
        <w:t>1</w:t>
      </w:r>
      <w:r w:rsidR="00FB513A">
        <w:rPr>
          <w:rFonts w:ascii="Calibri" w:eastAsia="Calibri" w:hAnsi="Calibri" w:cs="Calibri"/>
          <w:color w:val="000000" w:themeColor="text1"/>
        </w:rPr>
        <w:t xml:space="preserve">, and all polymer treatments were shown to have a significant decrease (p &lt; 0.001) in mass over time. </w:t>
      </w:r>
      <w:r w:rsidR="00A86E4C" w:rsidRPr="00FB513A">
        <w:rPr>
          <w:rFonts w:ascii="Calibri" w:eastAsia="Calibri" w:hAnsi="Calibri" w:cs="Calibri"/>
          <w:color w:val="000000" w:themeColor="text1"/>
        </w:rPr>
        <w:t>Change</w:t>
      </w:r>
      <w:r w:rsidR="00A86E4C">
        <w:rPr>
          <w:rFonts w:ascii="Calibri" w:eastAsia="Calibri" w:hAnsi="Calibri" w:cs="Calibri"/>
          <w:color w:val="000000" w:themeColor="text1"/>
        </w:rPr>
        <w:t xml:space="preserve"> 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is significantly different between polymers, with chitosan having a significantly greater change </w:t>
      </w:r>
      <w:r w:rsidR="00852B34">
        <w:rPr>
          <w:rFonts w:ascii="Calibri" w:eastAsia="Calibri" w:hAnsi="Calibri" w:cs="Calibri"/>
          <w:color w:val="000000" w:themeColor="text1"/>
        </w:rPr>
        <w:t xml:space="preserve">(p &lt; 0.001) </w:t>
      </w:r>
      <w:r w:rsidR="00A86E4C">
        <w:rPr>
          <w:rFonts w:ascii="Calibri" w:eastAsia="Calibri" w:hAnsi="Calibri" w:cs="Calibri"/>
          <w:color w:val="000000" w:themeColor="text1"/>
        </w:rPr>
        <w:t xml:space="preserve">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r w:rsidR="00A5604A">
        <w:rPr>
          <w:rFonts w:ascii="Calibri" w:eastAsia="Calibri" w:hAnsi="Calibri" w:cs="Calibri"/>
          <w:color w:val="000000" w:themeColor="text1"/>
        </w:rPr>
        <w:t xml:space="preserve"> This model has an R</w:t>
      </w:r>
      <w:r w:rsidR="00A5604A">
        <w:rPr>
          <w:rFonts w:ascii="Calibri" w:eastAsia="Calibri" w:hAnsi="Calibri" w:cs="Calibri"/>
          <w:color w:val="000000" w:themeColor="text1"/>
          <w:vertAlign w:val="superscript"/>
        </w:rPr>
        <w:t>2</w:t>
      </w:r>
      <w:r w:rsidR="00A5604A">
        <w:rPr>
          <w:rFonts w:ascii="Calibri" w:eastAsia="Calibri" w:hAnsi="Calibri" w:cs="Calibri"/>
          <w:color w:val="000000" w:themeColor="text1"/>
        </w:rPr>
        <w:t xml:space="preserve"> of 0.1417, meaning that it accounts for 14.17% of the variation in the change in mass.</w:t>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32A7FB52" w14:textId="1C0F040E" w:rsidR="00345436" w:rsidRPr="002F5686" w:rsidRDefault="46A59AC8" w:rsidP="002F5686">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0042EA">
        <w:t xml:space="preserve">(p &lt; 0.01)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w:t>
      </w:r>
      <w:r w:rsidR="000042EA">
        <w:t>fixed</w:t>
      </w:r>
      <w:r w:rsidR="47989594">
        <w:t xml:space="preserve"> effect</w:t>
      </w:r>
      <w:r w:rsidR="19AF12BB">
        <w:t>.</w:t>
      </w:r>
      <w:r w:rsidR="000042EA">
        <w:t xml:space="preserve"> This model has </w:t>
      </w:r>
      <w:r w:rsidR="000042EA">
        <w:rPr>
          <w:rFonts w:ascii="Calibri" w:eastAsia="Calibri" w:hAnsi="Calibri" w:cs="Calibri"/>
          <w:color w:val="000000" w:themeColor="text1"/>
        </w:rPr>
        <w:t>an R</w:t>
      </w:r>
      <w:r w:rsidR="000042EA">
        <w:rPr>
          <w:rFonts w:ascii="Calibri" w:eastAsia="Calibri" w:hAnsi="Calibri" w:cs="Calibri"/>
          <w:color w:val="000000" w:themeColor="text1"/>
          <w:vertAlign w:val="superscript"/>
        </w:rPr>
        <w:t>2</w:t>
      </w:r>
      <w:r w:rsidR="000042EA">
        <w:rPr>
          <w:rFonts w:ascii="Calibri" w:eastAsia="Calibri" w:hAnsi="Calibri" w:cs="Calibri"/>
          <w:color w:val="000000" w:themeColor="text1"/>
        </w:rPr>
        <w:t xml:space="preserve"> of 0.4889, meaning that it accounts for 48.89% of the variance in stomatal conductance.</w:t>
      </w:r>
      <w:r w:rsidR="002F5686">
        <w:t xml:space="preserve"> </w:t>
      </w:r>
      <w:r w:rsidR="00280D8B">
        <w:rPr>
          <w:rFonts w:ascii="Calibri" w:eastAsia="Calibri" w:hAnsi="Calibri" w:cs="Calibri"/>
          <w:color w:val="000000" w:themeColor="text1"/>
        </w:rPr>
        <w:t>Plant stomatal density significantly decreased (</w:t>
      </w:r>
      <w:r w:rsidR="003C6327">
        <w:rPr>
          <w:rFonts w:ascii="Calibri" w:eastAsia="Calibri" w:hAnsi="Calibri" w:cs="Calibri"/>
          <w:color w:val="000000" w:themeColor="text1"/>
        </w:rPr>
        <w:t>p &lt; 0.01</w:t>
      </w:r>
      <w:r w:rsidR="00280D8B">
        <w:rPr>
          <w:rFonts w:ascii="Calibri" w:eastAsia="Calibri" w:hAnsi="Calibri" w:cs="Calibri"/>
          <w:color w:val="000000" w:themeColor="text1"/>
        </w:rPr>
        <w:t xml:space="preserve">) in the soil treatment as compared to the control, as shown in </w:t>
      </w:r>
      <w:r w:rsidR="00280D8B">
        <w:rPr>
          <w:rFonts w:ascii="Calibri" w:eastAsia="Calibri" w:hAnsi="Calibri" w:cs="Calibri"/>
          <w:b/>
          <w:bCs/>
          <w:color w:val="000000" w:themeColor="text1"/>
        </w:rPr>
        <w:t xml:space="preserve">Figure </w:t>
      </w:r>
      <w:r w:rsidR="003C6327">
        <w:rPr>
          <w:rFonts w:ascii="Calibri" w:eastAsia="Calibri" w:hAnsi="Calibri" w:cs="Calibri"/>
          <w:b/>
          <w:bCs/>
          <w:color w:val="000000" w:themeColor="text1"/>
        </w:rPr>
        <w:t>7</w:t>
      </w:r>
      <w:r w:rsidR="00280D8B">
        <w:rPr>
          <w:rFonts w:ascii="Calibri" w:eastAsia="Calibri" w:hAnsi="Calibri" w:cs="Calibri"/>
          <w:b/>
          <w:bCs/>
          <w:color w:val="000000" w:themeColor="text1"/>
        </w:rPr>
        <w:t xml:space="preserve"> </w:t>
      </w:r>
      <w:r w:rsidR="00280D8B">
        <w:rPr>
          <w:rFonts w:ascii="Calibri" w:eastAsia="Calibri" w:hAnsi="Calibri" w:cs="Calibri"/>
          <w:color w:val="000000" w:themeColor="text1"/>
        </w:rPr>
        <w:t xml:space="preserve">and tested with a linear model of the </w:t>
      </w:r>
      <w:r w:rsidR="003C6327">
        <w:rPr>
          <w:rFonts w:ascii="Calibri" w:eastAsia="Calibri" w:hAnsi="Calibri" w:cs="Calibri"/>
          <w:color w:val="000000" w:themeColor="text1"/>
        </w:rPr>
        <w:t xml:space="preserve">log-adjusted </w:t>
      </w:r>
      <w:r w:rsidR="00280D8B">
        <w:rPr>
          <w:rFonts w:ascii="Calibri" w:eastAsia="Calibri" w:hAnsi="Calibri" w:cs="Calibri"/>
          <w:color w:val="000000" w:themeColor="text1"/>
        </w:rPr>
        <w:t xml:space="preserve">mean stomatal density as a function of treatment. </w:t>
      </w:r>
      <w:r w:rsidR="003C6327">
        <w:t xml:space="preserve">This model has </w:t>
      </w:r>
      <w:r w:rsidR="003C6327">
        <w:rPr>
          <w:rFonts w:ascii="Calibri" w:eastAsia="Calibri" w:hAnsi="Calibri" w:cs="Calibri"/>
          <w:color w:val="000000" w:themeColor="text1"/>
        </w:rPr>
        <w:t>an R</w:t>
      </w:r>
      <w:r w:rsidR="003C6327">
        <w:rPr>
          <w:rFonts w:ascii="Calibri" w:eastAsia="Calibri" w:hAnsi="Calibri" w:cs="Calibri"/>
          <w:color w:val="000000" w:themeColor="text1"/>
          <w:vertAlign w:val="superscript"/>
        </w:rPr>
        <w:t>2</w:t>
      </w:r>
      <w:r w:rsidR="003C6327">
        <w:rPr>
          <w:rFonts w:ascii="Calibri" w:eastAsia="Calibri" w:hAnsi="Calibri" w:cs="Calibri"/>
          <w:color w:val="000000" w:themeColor="text1"/>
        </w:rPr>
        <w:t xml:space="preserve"> of 0.1934, meaning that it accounts for 19.34% of the variance in stomatal density.</w:t>
      </w:r>
      <w:r w:rsidR="00885122">
        <w:rPr>
          <w:rFonts w:ascii="Calibri" w:eastAsia="Calibri" w:hAnsi="Calibri" w:cs="Calibri"/>
          <w:color w:val="000000" w:themeColor="text1"/>
        </w:rPr>
        <w:t xml:space="preserve"> For Photosystem II Efficiency (PhiPS2) the best fitting model as determined by the Akaike information criterion (AIC) was a </w:t>
      </w:r>
      <w:r w:rsidR="00D71C18">
        <w:rPr>
          <w:rFonts w:ascii="Calibri" w:eastAsia="Calibri" w:hAnsi="Calibri" w:cs="Calibri"/>
          <w:color w:val="000000" w:themeColor="text1"/>
        </w:rPr>
        <w:t>linear mixed effect model</w:t>
      </w:r>
      <w:r w:rsidR="00885122">
        <w:rPr>
          <w:rFonts w:ascii="Calibri" w:eastAsia="Calibri" w:hAnsi="Calibri" w:cs="Calibri"/>
          <w:color w:val="000000" w:themeColor="text1"/>
        </w:rPr>
        <w:t xml:space="preserve">, shown in </w:t>
      </w:r>
      <w:r w:rsidR="00885122">
        <w:rPr>
          <w:rFonts w:ascii="Calibri" w:eastAsia="Calibri" w:hAnsi="Calibri" w:cs="Calibri"/>
          <w:b/>
          <w:bCs/>
          <w:color w:val="000000" w:themeColor="text1"/>
        </w:rPr>
        <w:t>Figure 8</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Date was transformed into an integer, days from germination and used alongside treatment as predictor variables in the model, with device as a random effect</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and</w:t>
      </w:r>
      <w:r w:rsidR="00885122">
        <w:rPr>
          <w:rFonts w:ascii="Calibri" w:eastAsia="Calibri" w:hAnsi="Calibri" w:cs="Calibri"/>
          <w:color w:val="000000" w:themeColor="text1"/>
        </w:rPr>
        <w:t xml:space="preserve"> logit-transformed PhiPS2 as the response variable. This model found that the soil inoculation was significantly higher than the control (p &lt; 0.01), the foliar inoculation was significantly lower than the control (p &lt; 0.0001), and the joint inoculation was </w:t>
      </w:r>
      <w:r w:rsidR="00885122">
        <w:rPr>
          <w:rFonts w:ascii="Calibri" w:eastAsia="Calibri" w:hAnsi="Calibri" w:cs="Calibri"/>
          <w:color w:val="000000" w:themeColor="text1"/>
        </w:rPr>
        <w:lastRenderedPageBreak/>
        <w:t>significantly higher than the control (p &lt; 0.0001), with a post hoc pairwise comparison revealing that all inoculation treatments were significantly different from each other.</w:t>
      </w:r>
    </w:p>
    <w:p w14:paraId="0E929225" w14:textId="65B1D550" w:rsidR="00283361" w:rsidRDefault="000042EA" w:rsidP="002F5686">
      <w:pPr>
        <w:ind w:firstLine="720"/>
      </w:pPr>
      <w:r>
        <w:t xml:space="preserve">Summarized fruit data can be seen in </w:t>
      </w:r>
      <w:r>
        <w:rPr>
          <w:b/>
          <w:bCs/>
        </w:rPr>
        <w:t xml:space="preserve">Table </w:t>
      </w:r>
      <w:r w:rsidRPr="00885122">
        <w:rPr>
          <w:b/>
          <w:bCs/>
        </w:rPr>
        <w:t>2</w:t>
      </w:r>
      <w:r>
        <w:t>, with asterisks denoting significant differences from the control.</w:t>
      </w:r>
      <w:r w:rsidR="00EC2D64">
        <w:t xml:space="preserve"> </w:t>
      </w:r>
      <w:r w:rsidR="00D36B25">
        <w:t>Total f</w:t>
      </w:r>
      <w:r w:rsidR="00EC2D64">
        <w:t xml:space="preserve">ruit count across treatments is graphed in </w:t>
      </w:r>
      <w:r w:rsidR="00EC2D64">
        <w:rPr>
          <w:b/>
          <w:bCs/>
        </w:rPr>
        <w:t xml:space="preserve">Figure </w:t>
      </w:r>
      <w:r w:rsidR="00885122">
        <w:rPr>
          <w:b/>
          <w:bCs/>
        </w:rPr>
        <w:t>9</w:t>
      </w:r>
      <w:r w:rsidR="00EC2D64">
        <w:t>, and joint treatments were found to be significantly lower (p &lt; 0.001) than the control</w:t>
      </w:r>
      <w:r w:rsidR="00D36B25">
        <w:t xml:space="preserve"> when modeled as a generalized linear model with fruit count as the response, treatment as a predictor, and Poisson as a link function. The pseudo-R</w:t>
      </w:r>
      <w:r w:rsidR="00D36B25">
        <w:rPr>
          <w:vertAlign w:val="superscript"/>
        </w:rPr>
        <w:t>2</w:t>
      </w:r>
      <w:r w:rsidR="00D36B25">
        <w:t xml:space="preserve"> for this model is </w:t>
      </w:r>
      <w:r w:rsidR="00283361">
        <w:t>0.1701</w:t>
      </w:r>
      <w:r w:rsidR="00D36B25">
        <w:t xml:space="preserve">, indicating that the model accounts for </w:t>
      </w:r>
      <w:r w:rsidR="00283361">
        <w:t>17.01</w:t>
      </w:r>
      <w:r w:rsidR="00D36B25">
        <w:t xml:space="preserve">% of the variation in </w:t>
      </w:r>
      <w:r w:rsidR="00283361">
        <w:t xml:space="preserve">total </w:t>
      </w:r>
      <w:r w:rsidR="00D36B25">
        <w:t>fruit count.</w:t>
      </w:r>
      <w:r>
        <w:t xml:space="preserve"> </w:t>
      </w:r>
      <w:r w:rsidR="002F5686">
        <w:t xml:space="preserve"> </w:t>
      </w:r>
      <w:r w:rsidR="00D36B25">
        <w:t xml:space="preserve">Marketable fruit count is graphed in </w:t>
      </w:r>
      <w:r w:rsidR="00D36B25">
        <w:rPr>
          <w:b/>
          <w:bCs/>
        </w:rPr>
        <w:t xml:space="preserve">Figure </w:t>
      </w:r>
      <w:r w:rsidR="00885122">
        <w:rPr>
          <w:b/>
          <w:bCs/>
        </w:rPr>
        <w:t>10</w:t>
      </w:r>
      <w:r w:rsidR="00D36B25">
        <w:t>, and foliar and joint treatments were found to be significantly lower (p &lt; 0.01) than the control when modeled as a generalized linear model with marketable fruit count as the response, treatment as a predictor, and Poisson as a link function. The pseudo-R</w:t>
      </w:r>
      <w:r w:rsidR="00D36B25">
        <w:rPr>
          <w:vertAlign w:val="superscript"/>
        </w:rPr>
        <w:t>2</w:t>
      </w:r>
      <w:r w:rsidR="00D36B25">
        <w:t xml:space="preserve"> for this model is </w:t>
      </w:r>
      <w:r w:rsidR="00272492">
        <w:t>.2042</w:t>
      </w:r>
      <w:r w:rsidR="00D36B25">
        <w:t xml:space="preserve">, indicating that the model accounts for </w:t>
      </w:r>
      <w:r w:rsidR="00272492">
        <w:t>20.42</w:t>
      </w:r>
      <w:r w:rsidR="00D36B25">
        <w:t xml:space="preserve">% of the variation in </w:t>
      </w:r>
      <w:r w:rsidR="00272492">
        <w:t xml:space="preserve">marketable </w:t>
      </w:r>
      <w:r w:rsidR="00D36B25">
        <w:t xml:space="preserve">fruit count. </w:t>
      </w:r>
    </w:p>
    <w:p w14:paraId="6D2DBE21" w14:textId="1E06EBC6" w:rsidR="00856343" w:rsidRPr="002F5686" w:rsidRDefault="60F3C229" w:rsidP="002F5686">
      <w:pPr>
        <w:ind w:firstLine="720"/>
      </w:pPr>
      <w:r w:rsidRPr="00D36B25">
        <w:t>Fruit</w:t>
      </w:r>
      <w:r>
        <w:t xml:space="preserve"> </w:t>
      </w:r>
      <w:r w:rsidR="00EC2D64">
        <w:t>mass</w:t>
      </w:r>
      <w:r>
        <w:t xml:space="preserve"> </w:t>
      </w:r>
      <w:r w:rsidR="08FAE0C1">
        <w:t xml:space="preserve">across treatments </w:t>
      </w:r>
      <w:r>
        <w:t xml:space="preserve">is graphed in </w:t>
      </w:r>
      <w:r w:rsidRPr="19EBEC61">
        <w:rPr>
          <w:b/>
          <w:bCs/>
        </w:rPr>
        <w:t xml:space="preserve">Figure </w:t>
      </w:r>
      <w:r w:rsidR="003C6327">
        <w:rPr>
          <w:b/>
          <w:bCs/>
        </w:rPr>
        <w:t>1</w:t>
      </w:r>
      <w:r w:rsidR="00885122">
        <w:rPr>
          <w:b/>
          <w:bCs/>
        </w:rPr>
        <w:t>1</w:t>
      </w:r>
      <w:r>
        <w:t xml:space="preserve">, and joint treatments were found to be significantly </w:t>
      </w:r>
      <w:r w:rsidR="00D22C5B">
        <w:t>lower</w:t>
      </w:r>
      <w:r w:rsidR="00EC2D64">
        <w:t xml:space="preserve"> (</w:t>
      </w:r>
      <w:r w:rsidR="00272492">
        <w:t>p &lt; 0.001</w:t>
      </w:r>
      <w:r w:rsidR="00EC2D64">
        <w:t>)</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0.3142, meaning that it accounts for 31.42% of the variance in fruit mass.</w:t>
      </w:r>
      <w:r w:rsidR="002F5686">
        <w:t xml:space="preserve"> </w:t>
      </w:r>
      <w:r w:rsidR="0EE47561" w:rsidRPr="19EBEC61">
        <w:rPr>
          <w:rFonts w:ascii="Calibri" w:eastAsia="Calibri" w:hAnsi="Calibri" w:cs="Calibri"/>
          <w:color w:val="000000" w:themeColor="text1"/>
        </w:rPr>
        <w:t xml:space="preserve">Fruit sugar concentration across treatments is graphed in </w:t>
      </w:r>
      <w:r w:rsidR="0EE47561" w:rsidRPr="19EBEC61">
        <w:rPr>
          <w:rFonts w:ascii="Calibri" w:eastAsia="Calibri" w:hAnsi="Calibri" w:cs="Calibri"/>
          <w:b/>
          <w:bCs/>
          <w:color w:val="000000" w:themeColor="text1"/>
        </w:rPr>
        <w:t xml:space="preserve">Figure </w:t>
      </w:r>
      <w:r w:rsidR="00D36B25">
        <w:rPr>
          <w:rFonts w:ascii="Calibri" w:eastAsia="Calibri" w:hAnsi="Calibri" w:cs="Calibri"/>
          <w:b/>
          <w:bCs/>
          <w:color w:val="000000" w:themeColor="text1"/>
        </w:rPr>
        <w:t>1</w:t>
      </w:r>
      <w:r w:rsidR="00885122">
        <w:rPr>
          <w:rFonts w:ascii="Calibri" w:eastAsia="Calibri" w:hAnsi="Calibri" w:cs="Calibri"/>
          <w:b/>
          <w:bCs/>
          <w:color w:val="000000" w:themeColor="text1"/>
        </w:rPr>
        <w:t>2</w:t>
      </w:r>
      <w:r w:rsidR="0EE47561"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272492">
        <w:rPr>
          <w:rFonts w:ascii="Calibri" w:eastAsia="Calibri" w:hAnsi="Calibri" w:cs="Calibri"/>
          <w:color w:val="000000" w:themeColor="text1"/>
        </w:rPr>
        <w:t xml:space="preserve"> (p &lt; 0.01)</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r w:rsidR="00272492">
        <w:rPr>
          <w:rFonts w:ascii="Calibri" w:eastAsia="Calibri" w:hAnsi="Calibri" w:cs="Calibri"/>
          <w:color w:val="000000" w:themeColor="text1"/>
        </w:rPr>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0.2419, meaning that it accounts for 24.19% of the variance in fruit sugar content.</w:t>
      </w:r>
      <w:r w:rsidR="000A297F">
        <w:rPr>
          <w:rFonts w:ascii="Calibri" w:eastAsia="Calibri" w:hAnsi="Calibri" w:cs="Calibri"/>
          <w:color w:val="000000" w:themeColor="text1"/>
        </w:rPr>
        <w:tab/>
      </w: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13CABB14" w14:textId="79829F18" w:rsidR="00152A50" w:rsidRPr="000D1AB5" w:rsidRDefault="000D1AB5" w:rsidP="002F568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3C6327">
        <w:rPr>
          <w:rFonts w:ascii="Calibri" w:eastAsia="Calibri" w:hAnsi="Calibri" w:cs="Calibri"/>
          <w:color w:val="000000" w:themeColor="text1"/>
        </w:rPr>
        <w:t xml:space="preserve"> (p &lt; 0.001)</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w:t>
      </w:r>
      <w:r w:rsidR="003C6327">
        <w:rPr>
          <w:rFonts w:ascii="Calibri" w:eastAsia="Calibri" w:hAnsi="Calibri" w:cs="Calibri"/>
          <w:color w:val="000000" w:themeColor="text1"/>
        </w:rPr>
        <w:t>compared to the</w:t>
      </w:r>
      <w:r w:rsidR="00626402">
        <w:rPr>
          <w:rFonts w:ascii="Calibri" w:eastAsia="Calibri" w:hAnsi="Calibri" w:cs="Calibri"/>
          <w:color w:val="000000" w:themeColor="text1"/>
        </w:rPr>
        <w:t xml:space="preserv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w:t>
      </w:r>
      <w:r w:rsidR="00885122">
        <w:rPr>
          <w:rFonts w:ascii="Calibri" w:eastAsia="Calibri" w:hAnsi="Calibri" w:cs="Calibri"/>
          <w:b/>
          <w:bCs/>
          <w:color w:val="000000" w:themeColor="text1"/>
        </w:rPr>
        <w:t>3</w:t>
      </w:r>
      <w:r w:rsidR="00464A62">
        <w:rPr>
          <w:rFonts w:ascii="Calibri" w:eastAsia="Calibri" w:hAnsi="Calibri" w:cs="Calibri"/>
          <w:b/>
          <w:bCs/>
          <w:color w:val="000000" w:themeColor="text1"/>
        </w:rPr>
        <w:t xml:space="preserve">. </w:t>
      </w:r>
      <w:r w:rsidR="00BB2951">
        <w:t xml:space="preserve">This model has </w:t>
      </w:r>
      <w:r w:rsidR="00BB2951">
        <w:rPr>
          <w:rFonts w:ascii="Calibri" w:eastAsia="Calibri" w:hAnsi="Calibri" w:cs="Calibri"/>
          <w:color w:val="000000" w:themeColor="text1"/>
        </w:rPr>
        <w:t>an R</w:t>
      </w:r>
      <w:r w:rsidR="00BB2951">
        <w:rPr>
          <w:rFonts w:ascii="Calibri" w:eastAsia="Calibri" w:hAnsi="Calibri" w:cs="Calibri"/>
          <w:color w:val="000000" w:themeColor="text1"/>
          <w:vertAlign w:val="superscript"/>
        </w:rPr>
        <w:t>2</w:t>
      </w:r>
      <w:r w:rsidR="00BB2951">
        <w:rPr>
          <w:rFonts w:ascii="Calibri" w:eastAsia="Calibri" w:hAnsi="Calibri" w:cs="Calibri"/>
          <w:color w:val="000000" w:themeColor="text1"/>
        </w:rPr>
        <w:t xml:space="preserve"> of 0.</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meaning that it accounts for </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of the variance in fruit sugar content.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885122">
        <w:rPr>
          <w:rFonts w:ascii="Calibri" w:eastAsia="Calibri" w:hAnsi="Calibri" w:cs="Calibri"/>
          <w:b/>
          <w:bCs/>
          <w:color w:val="000000" w:themeColor="text1"/>
        </w:rPr>
        <w:t>4</w:t>
      </w:r>
      <w:r w:rsidR="00FB513A">
        <w:rPr>
          <w:rFonts w:ascii="Calibri" w:eastAsia="Calibri" w:hAnsi="Calibri" w:cs="Calibri"/>
          <w:color w:val="000000" w:themeColor="text1"/>
        </w:rPr>
        <w:t>,</w:t>
      </w:r>
      <w:r w:rsidR="00FB513A">
        <w:rPr>
          <w:rFonts w:ascii="Calibri" w:eastAsia="Calibri" w:hAnsi="Calibri" w:cs="Calibri"/>
          <w:b/>
          <w:bCs/>
          <w:color w:val="000000" w:themeColor="text1"/>
        </w:rPr>
        <w:t xml:space="preserve"> </w:t>
      </w:r>
      <w:r w:rsidR="00FB513A">
        <w:rPr>
          <w:rFonts w:ascii="Calibri" w:eastAsia="Calibri" w:hAnsi="Calibri" w:cs="Calibri"/>
          <w:color w:val="000000" w:themeColor="text1"/>
        </w:rPr>
        <w:t xml:space="preserve">as calculated by a linear random effect model with PhiPS2 as a response, treatment as a predictor, days from germination as a fixed effect, and device as a random effect. </w:t>
      </w:r>
      <w:r w:rsidR="00FB513A">
        <w:t xml:space="preserve">This model has </w:t>
      </w:r>
      <w:r w:rsidR="00FB513A">
        <w:rPr>
          <w:rFonts w:ascii="Calibri" w:eastAsia="Calibri" w:hAnsi="Calibri" w:cs="Calibri"/>
          <w:color w:val="000000" w:themeColor="text1"/>
        </w:rPr>
        <w:t>an 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m of 0.0249 and an</w:t>
      </w:r>
      <w:r w:rsidR="00FB513A" w:rsidRPr="00FB513A">
        <w:rPr>
          <w:rFonts w:ascii="Calibri" w:eastAsia="Calibri" w:hAnsi="Calibri" w:cs="Calibri"/>
          <w:color w:val="000000" w:themeColor="text1"/>
        </w:rPr>
        <w:t xml:space="preserve"> </w:t>
      </w:r>
      <w:r w:rsidR="00FB513A">
        <w:rPr>
          <w:rFonts w:ascii="Calibri" w:eastAsia="Calibri" w:hAnsi="Calibri" w:cs="Calibri"/>
          <w:color w:val="000000" w:themeColor="text1"/>
        </w:rPr>
        <w:t>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c of 0.5078, meaning that without the random effect it accounts for 2.49% of the variance in stomatal conductance and with the random effect it accounts for 50.78% of the variance in stomatal conductance.</w:t>
      </w:r>
      <w:r w:rsidR="00464A62">
        <w:rPr>
          <w:rFonts w:ascii="Calibri" w:eastAsia="Calibri" w:hAnsi="Calibri" w:cs="Calibri"/>
          <w:color w:val="000000" w:themeColor="text1"/>
        </w:rPr>
        <w:t xml:space="preserve"> </w:t>
      </w:r>
      <w:r w:rsidR="003C6327">
        <w:rPr>
          <w:rFonts w:ascii="Calibri" w:eastAsia="Calibri" w:hAnsi="Calibri" w:cs="Calibri"/>
          <w:color w:val="000000" w:themeColor="text1"/>
        </w:rPr>
        <w:t>No significant differences were found in fruit parameters.</w:t>
      </w: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7D64BD6E" w14:textId="031A2B42" w:rsidR="000559A8" w:rsidRDefault="00C0245E" w:rsidP="000559A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Tomato plant height was found to be significantly lower in the inoculated BG group as compared to the control, as shown in </w:t>
      </w:r>
      <w:r>
        <w:rPr>
          <w:rFonts w:ascii="Calibri" w:eastAsia="Calibri" w:hAnsi="Calibri" w:cs="Calibri"/>
          <w:b/>
          <w:bCs/>
          <w:color w:val="000000" w:themeColor="text1"/>
        </w:rPr>
        <w:t>Figure 1</w:t>
      </w:r>
      <w:r w:rsidR="00885122">
        <w:rPr>
          <w:rFonts w:ascii="Calibri" w:eastAsia="Calibri" w:hAnsi="Calibri" w:cs="Calibri"/>
          <w:b/>
          <w:bCs/>
          <w:color w:val="000000" w:themeColor="text1"/>
        </w:rPr>
        <w:t>5</w:t>
      </w:r>
      <w:r>
        <w:rPr>
          <w:rFonts w:ascii="Calibri" w:eastAsia="Calibri" w:hAnsi="Calibri" w:cs="Calibri"/>
          <w:color w:val="000000" w:themeColor="text1"/>
        </w:rPr>
        <w:t xml:space="preserve"> and determined by a linear model of log-adjusted height as a function of date and treatment. </w:t>
      </w:r>
      <w:r>
        <w:t xml:space="preserve">This model has </w:t>
      </w:r>
      <w:r>
        <w:rPr>
          <w:rFonts w:ascii="Calibri" w:eastAsia="Calibri" w:hAnsi="Calibri" w:cs="Calibri"/>
          <w:color w:val="000000" w:themeColor="text1"/>
        </w:rPr>
        <w:t>an R</w:t>
      </w:r>
      <w:r>
        <w:rPr>
          <w:rFonts w:ascii="Calibri" w:eastAsia="Calibri" w:hAnsi="Calibri" w:cs="Calibri"/>
          <w:color w:val="000000" w:themeColor="text1"/>
          <w:vertAlign w:val="superscript"/>
        </w:rPr>
        <w:t>2</w:t>
      </w:r>
      <w:r>
        <w:rPr>
          <w:rFonts w:ascii="Calibri" w:eastAsia="Calibri" w:hAnsi="Calibri" w:cs="Calibri"/>
          <w:color w:val="000000" w:themeColor="text1"/>
        </w:rPr>
        <w:t xml:space="preserve"> of 0.8314, meaning that it accounts for 83.14% of the variance in height. However, a post hoc pairwise comparison revealed that the inoculated BG group height was not significantly different from the uninoculated granule or liquid inoculant treatments. </w:t>
      </w:r>
      <w:r w:rsidR="00141EF2">
        <w:rPr>
          <w:rFonts w:ascii="Calibri" w:eastAsia="Calibri" w:hAnsi="Calibri" w:cs="Calibri"/>
          <w:color w:val="000000" w:themeColor="text1"/>
        </w:rPr>
        <w:t xml:space="preserve">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sidR="00464A62">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mass and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length ratios. These ratios were then logit transformed and </w:t>
      </w:r>
      <w:r w:rsidR="00141EF2">
        <w:rPr>
          <w:rFonts w:ascii="Calibri" w:eastAsia="Calibri" w:hAnsi="Calibri" w:cs="Calibri"/>
          <w:color w:val="000000" w:themeColor="text1"/>
        </w:rPr>
        <w:lastRenderedPageBreak/>
        <w:t>used as the response variables in linear models with treatment as the predictor. These models revealed no significant difference between the treatment groups.</w:t>
      </w:r>
    </w:p>
    <w:p w14:paraId="6BB4B22D" w14:textId="77777777" w:rsidR="000559A8" w:rsidRPr="00464A62" w:rsidRDefault="000559A8" w:rsidP="000559A8">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068E6B4B" w14:textId="7D8E8AAB" w:rsidR="000326A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w:t>
      </w:r>
      <w:r w:rsidR="00D71C18">
        <w:rPr>
          <w:rFonts w:ascii="Calibri" w:eastAsia="Calibri" w:hAnsi="Calibri" w:cs="Calibri"/>
          <w:color w:val="000000" w:themeColor="text1"/>
        </w:rPr>
        <w:t>the soil and joint inoculation significantly increased PhiPS2 and the foliar inoculation significantly decreased PhiPS2, with all treatments being significantly different from one another</w:t>
      </w:r>
      <w:r w:rsidR="002A43BB">
        <w:rPr>
          <w:rFonts w:ascii="Calibri" w:eastAsia="Calibri" w:hAnsi="Calibri" w:cs="Calibri"/>
          <w:color w:val="000000" w:themeColor="text1"/>
        </w:rPr>
        <w:t xml:space="preserve">, while the stomatal conductivity significantly decreased in all treatments. In addition, the stomatal density significantly decreased in </w:t>
      </w:r>
      <w:r w:rsidR="00FE4DA8">
        <w:rPr>
          <w:rFonts w:ascii="Calibri" w:eastAsia="Calibri" w:hAnsi="Calibri" w:cs="Calibri"/>
          <w:color w:val="000000" w:themeColor="text1"/>
        </w:rPr>
        <w:t>soil</w:t>
      </w:r>
      <w:r w:rsidR="002A43BB">
        <w:rPr>
          <w:rFonts w:ascii="Calibri" w:eastAsia="Calibri" w:hAnsi="Calibri" w:cs="Calibri"/>
          <w:color w:val="000000" w:themeColor="text1"/>
        </w:rPr>
        <w:t xml:space="preserve"> inoculation as compared to the control, but the soil inoculation was not significantly different from the foliar or joint inoculations.</w:t>
      </w:r>
      <w:r w:rsidR="00D71C18">
        <w:rPr>
          <w:rFonts w:ascii="Calibri" w:eastAsia="Calibri" w:hAnsi="Calibri" w:cs="Calibri"/>
          <w:color w:val="000000" w:themeColor="text1"/>
        </w:rPr>
        <w:t xml:space="preserve"> </w:t>
      </w:r>
      <w:r w:rsidR="00D71C18">
        <w:rPr>
          <w:rFonts w:ascii="Calibri" w:eastAsia="Calibri" w:hAnsi="Calibri" w:cs="Calibri"/>
          <w:color w:val="000000" w:themeColor="text1"/>
        </w:rPr>
        <w:t>This is contrary to the expectation laid out in the hypothesis</w:t>
      </w:r>
      <w:r w:rsidR="00D71C18">
        <w:rPr>
          <w:rFonts w:ascii="Calibri" w:eastAsia="Calibri" w:hAnsi="Calibri" w:cs="Calibri"/>
          <w:color w:val="000000" w:themeColor="text1"/>
        </w:rPr>
        <w:t xml:space="preserve"> and</w:t>
      </w:r>
      <w:r w:rsidR="002A43BB">
        <w:rPr>
          <w:rFonts w:ascii="Calibri" w:eastAsia="Calibri" w:hAnsi="Calibri" w:cs="Calibri"/>
          <w:color w:val="000000" w:themeColor="text1"/>
        </w:rPr>
        <w:t xml:space="preserve">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w:t>
      </w:r>
      <w:proofErr w:type="gramStart"/>
      <w:r w:rsidR="00FE229E">
        <w:rPr>
          <w:rFonts w:ascii="Calibri" w:eastAsia="Calibri" w:hAnsi="Calibri" w:cs="Calibri"/>
          <w:color w:val="000000" w:themeColor="text1"/>
        </w:rPr>
        <w:t>purely</w:t>
      </w:r>
      <w:proofErr w:type="gramEnd"/>
      <w:r w:rsidR="00FE229E">
        <w:rPr>
          <w:rFonts w:ascii="Calibri" w:eastAsia="Calibri" w:hAnsi="Calibri" w:cs="Calibri"/>
          <w:color w:val="000000" w:themeColor="text1"/>
        </w:rPr>
        <w:t xml:space="preserve">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w:t>
      </w:r>
      <w:r w:rsidR="000326AF">
        <w:rPr>
          <w:rFonts w:ascii="Calibri" w:eastAsia="Calibri" w:hAnsi="Calibri" w:cs="Calibri"/>
          <w:color w:val="000000" w:themeColor="text1"/>
        </w:rPr>
        <w:t xml:space="preserve">This could be due to </w:t>
      </w:r>
      <w:r w:rsidR="000326AF">
        <w:rPr>
          <w:rFonts w:ascii="Calibri" w:eastAsia="Calibri" w:hAnsi="Calibri" w:cs="Calibri"/>
          <w:i/>
          <w:iCs/>
          <w:color w:val="000000" w:themeColor="text1"/>
        </w:rPr>
        <w:t xml:space="preserve">M. oryzae </w:t>
      </w:r>
      <w:r w:rsidR="000326AF">
        <w:rPr>
          <w:rFonts w:ascii="Calibri" w:eastAsia="Calibri" w:hAnsi="Calibri" w:cs="Calibri"/>
          <w:color w:val="000000" w:themeColor="text1"/>
        </w:rPr>
        <w:t xml:space="preserve">producing ACC deaminase which </w:t>
      </w:r>
      <w:r w:rsidR="00442C31">
        <w:rPr>
          <w:rFonts w:ascii="Calibri" w:eastAsia="Calibri" w:hAnsi="Calibri" w:cs="Calibri"/>
          <w:color w:val="000000" w:themeColor="text1"/>
        </w:rPr>
        <w:t>results in lowered ethylene emissions</w:t>
      </w:r>
      <w:r w:rsidR="000326AF">
        <w:rPr>
          <w:rFonts w:ascii="Calibri" w:eastAsia="Calibri" w:hAnsi="Calibri" w:cs="Calibri"/>
          <w:color w:val="000000" w:themeColor="text1"/>
        </w:rPr>
        <w:t xml:space="preserve"> in tomato (Yim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w:t>
      </w:r>
      <w:r w:rsidR="00442C31">
        <w:rPr>
          <w:rFonts w:ascii="Calibri" w:eastAsia="Calibri" w:hAnsi="Calibri" w:cs="Calibri"/>
          <w:color w:val="000000" w:themeColor="text1"/>
        </w:rPr>
        <w:t>0</w:t>
      </w:r>
      <w:r w:rsidR="000326AF">
        <w:rPr>
          <w:rFonts w:ascii="Calibri" w:eastAsia="Calibri" w:hAnsi="Calibri" w:cs="Calibri"/>
          <w:color w:val="000000" w:themeColor="text1"/>
        </w:rPr>
        <w:t xml:space="preserve">4). Ethylene has an important role in tomato stomatal conductance and can inhibit stress-induced stomatal closures (Chen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2013). Reductions in ethylene signaling from an uptick in ACC deaminase production could partially explain reductions in stomatal conductance in inoculated tomato plants.</w:t>
      </w:r>
      <w:r w:rsidR="00442C31">
        <w:rPr>
          <w:rFonts w:ascii="Calibri" w:eastAsia="Calibri" w:hAnsi="Calibri" w:cs="Calibri"/>
          <w:color w:val="000000" w:themeColor="text1"/>
        </w:rPr>
        <w:t xml:space="preserve"> Another possible reason for the decreased stomatal conductivity may be due to the plant hormone auxin. Auxins are an essential regulatory hormone for plants</w:t>
      </w:r>
      <w:r w:rsidR="000559A8">
        <w:rPr>
          <w:rFonts w:ascii="Calibri" w:eastAsia="Calibri" w:hAnsi="Calibri" w:cs="Calibri"/>
          <w:color w:val="000000" w:themeColor="text1"/>
        </w:rPr>
        <w:t xml:space="preserve">, </w:t>
      </w:r>
      <w:r w:rsidR="00442C31">
        <w:rPr>
          <w:rFonts w:ascii="Calibri" w:eastAsia="Calibri" w:hAnsi="Calibri" w:cs="Calibri"/>
          <w:color w:val="000000" w:themeColor="text1"/>
        </w:rPr>
        <w:t>are critical to many different elements of plant health</w:t>
      </w:r>
      <w:r w:rsidR="000559A8">
        <w:rPr>
          <w:rFonts w:ascii="Calibri" w:eastAsia="Calibri" w:hAnsi="Calibri" w:cs="Calibri"/>
          <w:color w:val="000000" w:themeColor="text1"/>
        </w:rPr>
        <w:t>,</w:t>
      </w:r>
      <w:r w:rsidR="00442C31">
        <w:rPr>
          <w:rFonts w:ascii="Calibri" w:eastAsia="Calibri" w:hAnsi="Calibri" w:cs="Calibri"/>
          <w:color w:val="000000" w:themeColor="text1"/>
        </w:rPr>
        <w:t xml:space="preserve"> and exist in plants in a range, levels outside of which can be detrimental to plant health. Salt stress is known to increase auxin content in tomato plants (Ho </w:t>
      </w:r>
      <w:r w:rsidR="00442C31">
        <w:rPr>
          <w:rFonts w:ascii="Calibri" w:eastAsia="Calibri" w:hAnsi="Calibri" w:cs="Calibri"/>
          <w:i/>
          <w:iCs/>
          <w:color w:val="000000" w:themeColor="text1"/>
        </w:rPr>
        <w:t xml:space="preserve">et al., </w:t>
      </w:r>
      <w:r w:rsidR="00442C31">
        <w:rPr>
          <w:rFonts w:ascii="Calibri" w:eastAsia="Calibri" w:hAnsi="Calibri" w:cs="Calibri"/>
          <w:color w:val="000000" w:themeColor="text1"/>
        </w:rPr>
        <w:t xml:space="preserve">1995) as is </w:t>
      </w:r>
      <w:r w:rsidR="00442C31">
        <w:rPr>
          <w:rFonts w:ascii="Calibri" w:eastAsia="Calibri" w:hAnsi="Calibri" w:cs="Calibri"/>
          <w:i/>
          <w:iCs/>
          <w:color w:val="000000" w:themeColor="text1"/>
        </w:rPr>
        <w:t xml:space="preserve">M. oryzae </w:t>
      </w:r>
      <w:r w:rsidR="00442C31" w:rsidRPr="4825ED53">
        <w:rPr>
          <w:rFonts w:ascii="Calibri" w:eastAsia="Calibri" w:hAnsi="Calibri" w:cs="Calibri"/>
          <w:color w:val="000000" w:themeColor="text1"/>
        </w:rPr>
        <w:t xml:space="preserve">(Chauhan </w:t>
      </w:r>
      <w:r w:rsidR="00442C31" w:rsidRPr="4825ED53">
        <w:rPr>
          <w:rFonts w:ascii="Calibri" w:eastAsia="Calibri" w:hAnsi="Calibri" w:cs="Calibri"/>
          <w:i/>
          <w:iCs/>
          <w:color w:val="000000" w:themeColor="text1"/>
        </w:rPr>
        <w:t>et al</w:t>
      </w:r>
      <w:r w:rsidR="00442C31" w:rsidRPr="4825ED53">
        <w:rPr>
          <w:rFonts w:ascii="Calibri" w:eastAsia="Calibri" w:hAnsi="Calibri" w:cs="Calibri"/>
          <w:color w:val="000000" w:themeColor="text1"/>
        </w:rPr>
        <w:t>., 2015).</w:t>
      </w:r>
      <w:r w:rsidR="00442C31">
        <w:rPr>
          <w:rFonts w:ascii="Calibri" w:eastAsia="Calibri" w:hAnsi="Calibri" w:cs="Calibri"/>
          <w:color w:val="000000" w:themeColor="text1"/>
        </w:rPr>
        <w:t xml:space="preserve"> Thus, it is possible that a combination of salt stress and </w:t>
      </w:r>
      <w:r w:rsidR="00442C31">
        <w:rPr>
          <w:rFonts w:ascii="Calibri" w:eastAsia="Calibri" w:hAnsi="Calibri" w:cs="Calibri"/>
          <w:i/>
          <w:iCs/>
          <w:color w:val="000000" w:themeColor="text1"/>
        </w:rPr>
        <w:t xml:space="preserve">M. oryzae </w:t>
      </w:r>
      <w:r w:rsidR="00442C31">
        <w:rPr>
          <w:rFonts w:ascii="Calibri" w:eastAsia="Calibri" w:hAnsi="Calibri" w:cs="Calibri"/>
          <w:color w:val="000000" w:themeColor="text1"/>
        </w:rPr>
        <w:t>inoculation could increase tomato plant auxin content outside of the healthy range, thereby reducing stomatal conductance.</w:t>
      </w:r>
    </w:p>
    <w:p w14:paraId="6738FEF4" w14:textId="6DA899ED" w:rsidR="000A297F" w:rsidRDefault="002F5686" w:rsidP="000326AF">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When </w:t>
      </w:r>
      <w:r w:rsidR="00FE229E">
        <w:rPr>
          <w:rFonts w:ascii="Calibri" w:eastAsia="Calibri" w:hAnsi="Calibri" w:cs="Calibri"/>
          <w:color w:val="000000" w:themeColor="text1"/>
        </w:rPr>
        <w:t xml:space="preserve">looking at the fruit, the joint inoculation </w:t>
      </w:r>
      <w:r w:rsidR="00214C34">
        <w:rPr>
          <w:rFonts w:ascii="Calibri" w:eastAsia="Calibri" w:hAnsi="Calibri" w:cs="Calibri"/>
          <w:color w:val="000000" w:themeColor="text1"/>
        </w:rPr>
        <w:t>exhibited</w:t>
      </w:r>
      <w:r w:rsidR="00FE229E">
        <w:rPr>
          <w:rFonts w:ascii="Calibri" w:eastAsia="Calibri" w:hAnsi="Calibri" w:cs="Calibri"/>
          <w:color w:val="000000" w:themeColor="text1"/>
        </w:rPr>
        <w:t xml:space="preserve"> a significantly smaller fruit mass than the control, as well as a significantly greater fruit sugar content.</w:t>
      </w:r>
      <w:r>
        <w:rPr>
          <w:rFonts w:ascii="Calibri" w:eastAsia="Calibri" w:hAnsi="Calibri" w:cs="Calibri"/>
          <w:color w:val="000000" w:themeColor="text1"/>
        </w:rPr>
        <w:t xml:space="preserve"> </w:t>
      </w:r>
      <w:r w:rsidR="00214C34">
        <w:rPr>
          <w:rFonts w:ascii="Calibri" w:eastAsia="Calibri" w:hAnsi="Calibri" w:cs="Calibri"/>
          <w:color w:val="000000" w:themeColor="text1"/>
        </w:rPr>
        <w:t>The joint inoculation also exhibits a significantly greater total fruit count than the control</w:t>
      </w:r>
      <w:r w:rsidR="000559A8">
        <w:rPr>
          <w:rFonts w:ascii="Calibri" w:eastAsia="Calibri" w:hAnsi="Calibri" w:cs="Calibri"/>
          <w:color w:val="000000" w:themeColor="text1"/>
        </w:rPr>
        <w:t>,</w:t>
      </w:r>
      <w:r w:rsidR="00214C34">
        <w:rPr>
          <w:rFonts w:ascii="Calibri" w:eastAsia="Calibri" w:hAnsi="Calibri" w:cs="Calibri"/>
          <w:color w:val="000000" w:themeColor="text1"/>
        </w:rPr>
        <w:t xml:space="preserve"> </w:t>
      </w:r>
      <w:r w:rsidR="000559A8">
        <w:rPr>
          <w:rFonts w:ascii="Calibri" w:eastAsia="Calibri" w:hAnsi="Calibri" w:cs="Calibri"/>
          <w:color w:val="000000" w:themeColor="text1"/>
        </w:rPr>
        <w:t>with</w:t>
      </w:r>
      <w:r w:rsidR="00214C34">
        <w:rPr>
          <w:rFonts w:ascii="Calibri" w:eastAsia="Calibri" w:hAnsi="Calibri" w:cs="Calibri"/>
          <w:color w:val="000000" w:themeColor="text1"/>
        </w:rPr>
        <w:t xml:space="preserve"> the foliar and joint inoculations exhibit</w:t>
      </w:r>
      <w:r w:rsidR="000559A8">
        <w:rPr>
          <w:rFonts w:ascii="Calibri" w:eastAsia="Calibri" w:hAnsi="Calibri" w:cs="Calibri"/>
          <w:color w:val="000000" w:themeColor="text1"/>
        </w:rPr>
        <w:t>ing</w:t>
      </w:r>
      <w:r w:rsidR="00214C34">
        <w:rPr>
          <w:rFonts w:ascii="Calibri" w:eastAsia="Calibri" w:hAnsi="Calibri" w:cs="Calibri"/>
          <w:color w:val="000000" w:themeColor="text1"/>
        </w:rPr>
        <w:t xml:space="preserve"> a significantly lower marketable fruit count as compared to the control. </w:t>
      </w:r>
      <w:r w:rsidR="00FE229E">
        <w:rPr>
          <w:rFonts w:ascii="Calibri" w:eastAsia="Calibri" w:hAnsi="Calibri" w:cs="Calibri"/>
          <w:color w:val="000000" w:themeColor="text1"/>
        </w:rPr>
        <w:t xml:space="preserve">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 xml:space="preserve">produce </w:t>
      </w:r>
      <w:r w:rsidR="00D912D9">
        <w:rPr>
          <w:rFonts w:ascii="Calibri" w:eastAsia="Calibri" w:hAnsi="Calibri" w:cs="Calibri"/>
          <w:color w:val="000000" w:themeColor="text1"/>
        </w:rPr>
        <w:t xml:space="preserve">a higher total yield of </w:t>
      </w:r>
      <w:r w:rsidR="00FE229E">
        <w:rPr>
          <w:rFonts w:ascii="Calibri" w:eastAsia="Calibri" w:hAnsi="Calibri" w:cs="Calibri"/>
          <w:color w:val="000000" w:themeColor="text1"/>
        </w:rPr>
        <w:t>smaller, sweeter fruit, while all inoculations reduce stomatal conductivity, with only soil inoculations reducing stomatal density in salt stressed tomato plants</w:t>
      </w:r>
      <w:r w:rsidR="00D912D9">
        <w:rPr>
          <w:rFonts w:ascii="Calibri" w:eastAsia="Calibri" w:hAnsi="Calibri" w:cs="Calibri"/>
          <w:color w:val="000000" w:themeColor="text1"/>
        </w:rPr>
        <w:t xml:space="preserve">, and both foliar and joint inoculations </w:t>
      </w:r>
      <w:r w:rsidR="008A4A4C">
        <w:rPr>
          <w:rFonts w:ascii="Calibri" w:eastAsia="Calibri" w:hAnsi="Calibri" w:cs="Calibri"/>
          <w:color w:val="000000" w:themeColor="text1"/>
        </w:rPr>
        <w:t>decrease</w:t>
      </w:r>
      <w:r w:rsidR="00D912D9">
        <w:rPr>
          <w:rFonts w:ascii="Calibri" w:eastAsia="Calibri" w:hAnsi="Calibri" w:cs="Calibri"/>
          <w:color w:val="000000" w:themeColor="text1"/>
        </w:rPr>
        <w:t xml:space="preserve"> the marketable fruit yield.</w:t>
      </w:r>
    </w:p>
    <w:p w14:paraId="282A1810" w14:textId="125CEC34" w:rsidR="00442C31"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w:t>
      </w:r>
      <w:r w:rsidR="008A4A4C">
        <w:rPr>
          <w:rFonts w:ascii="Calibri" w:eastAsia="Calibri" w:hAnsi="Calibri" w:cs="Calibri"/>
          <w:color w:val="000000" w:themeColor="text1"/>
        </w:rPr>
        <w:t>, which are indicative of inhibited photosynthesis and plant growth</w:t>
      </w:r>
      <w:r w:rsidR="00912876">
        <w:rPr>
          <w:rFonts w:ascii="Calibri" w:eastAsia="Calibri" w:hAnsi="Calibri" w:cs="Calibri"/>
          <w:color w:val="000000" w:themeColor="text1"/>
        </w:rPr>
        <w:t>.</w:t>
      </w:r>
      <w:r w:rsidR="008A4A4C">
        <w:rPr>
          <w:rFonts w:ascii="Calibri" w:eastAsia="Calibri" w:hAnsi="Calibri" w:cs="Calibri"/>
          <w:color w:val="000000" w:themeColor="text1"/>
        </w:rPr>
        <w:t xml:space="preserve"> This contrasts with findings by </w:t>
      </w:r>
      <w:proofErr w:type="spellStart"/>
      <w:r w:rsidR="008A4A4C">
        <w:rPr>
          <w:rFonts w:ascii="Calibri" w:eastAsia="Calibri" w:hAnsi="Calibri" w:cs="Calibri"/>
          <w:color w:val="000000" w:themeColor="text1"/>
        </w:rPr>
        <w:t>Madhaiyan</w:t>
      </w:r>
      <w:proofErr w:type="spellEnd"/>
      <w:r w:rsidR="008A4A4C">
        <w:rPr>
          <w:rFonts w:ascii="Calibri" w:eastAsia="Calibri" w:hAnsi="Calibri" w:cs="Calibri"/>
          <w:color w:val="000000" w:themeColor="text1"/>
        </w:rPr>
        <w:t xml:space="preserv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(20</w:t>
      </w:r>
      <w:r w:rsidR="00FE619B">
        <w:rPr>
          <w:rFonts w:ascii="Calibri" w:eastAsia="Calibri" w:hAnsi="Calibri" w:cs="Calibri"/>
          <w:color w:val="000000" w:themeColor="text1"/>
        </w:rPr>
        <w:t>10</w:t>
      </w:r>
      <w:r w:rsidR="008A4A4C">
        <w:rPr>
          <w:rFonts w:ascii="Calibri" w:eastAsia="Calibri" w:hAnsi="Calibri" w:cs="Calibri"/>
          <w:color w:val="000000" w:themeColor="text1"/>
        </w:rPr>
        <w:t xml:space="preserve">) who reported increased tomato plant growth associated with synergistic inoculation of </w:t>
      </w:r>
      <w:r w:rsidR="008A4A4C">
        <w:rPr>
          <w:rFonts w:ascii="Calibri" w:eastAsia="Calibri" w:hAnsi="Calibri" w:cs="Calibri"/>
          <w:i/>
          <w:iCs/>
          <w:color w:val="000000" w:themeColor="text1"/>
        </w:rPr>
        <w:t xml:space="preserve">M. oryzae CBMB20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CW903. </w:t>
      </w:r>
      <w:r w:rsidR="008A4A4C">
        <w:rPr>
          <w:rFonts w:ascii="Calibri" w:eastAsia="Calibri" w:hAnsi="Calibri" w:cs="Calibri"/>
          <w:color w:val="000000" w:themeColor="text1"/>
        </w:rPr>
        <w:t>There could be a few reasons for this. This trial utilizes five bacteria, rather than two, which could interfere with each other rather than synergize</w:t>
      </w:r>
      <w:r w:rsidR="00E1132E">
        <w:rPr>
          <w:rFonts w:ascii="Calibri" w:eastAsia="Calibri" w:hAnsi="Calibri" w:cs="Calibri"/>
          <w:color w:val="000000" w:themeColor="text1"/>
        </w:rPr>
        <w:t xml:space="preserve">, especially seeing as no research has been done using these specific bacteria in tandem. </w:t>
      </w:r>
      <w:r w:rsidR="008A4A4C">
        <w:rPr>
          <w:rFonts w:ascii="Calibri" w:eastAsia="Calibri" w:hAnsi="Calibri" w:cs="Calibri"/>
          <w:color w:val="000000" w:themeColor="text1"/>
        </w:rPr>
        <w:t xml:space="preserve">This trial also uses a different strain of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w:t>
      </w:r>
      <w:r w:rsidR="008A4A4C">
        <w:rPr>
          <w:rFonts w:ascii="Calibri" w:eastAsia="Calibri" w:hAnsi="Calibri" w:cs="Calibri"/>
          <w:color w:val="000000" w:themeColor="text1"/>
        </w:rPr>
        <w:t xml:space="preserve">Sp7 rather than CW903. </w:t>
      </w:r>
    </w:p>
    <w:p w14:paraId="428C233C" w14:textId="24567D75" w:rsidR="000A297F" w:rsidRPr="001D331B" w:rsidRDefault="00912876" w:rsidP="00442C31">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lastRenderedPageBreak/>
        <w:t>Neither fruit yield nor fruit quality saw any change due to inoculation</w:t>
      </w:r>
      <w:r w:rsidR="00683E51">
        <w:rPr>
          <w:rFonts w:ascii="Calibri" w:eastAsia="Calibri" w:hAnsi="Calibri" w:cs="Calibri"/>
          <w:color w:val="000000" w:themeColor="text1"/>
        </w:rPr>
        <w:t xml:space="preserve">. </w:t>
      </w:r>
      <w:r w:rsidR="008A4A4C">
        <w:rPr>
          <w:rFonts w:ascii="Calibri" w:eastAsia="Calibri" w:hAnsi="Calibri" w:cs="Calibri"/>
          <w:color w:val="000000" w:themeColor="text1"/>
        </w:rPr>
        <w:t xml:space="preserve">This is in contrast with existing literature which has found that tomatoes </w:t>
      </w:r>
      <w:r w:rsidR="00E1132E">
        <w:rPr>
          <w:rFonts w:ascii="Calibri" w:eastAsia="Calibri" w:hAnsi="Calibri" w:cs="Calibri"/>
          <w:color w:val="000000" w:themeColor="text1"/>
        </w:rPr>
        <w:t xml:space="preserve">co-inoculated </w:t>
      </w:r>
      <w:r w:rsidR="008A4A4C">
        <w:rPr>
          <w:rFonts w:ascii="Calibri" w:eastAsia="Calibri" w:hAnsi="Calibri" w:cs="Calibri"/>
          <w:color w:val="000000" w:themeColor="text1"/>
        </w:rPr>
        <w:t>with up to four bacteria increased fruit yield and decreased blossom-end rot occurrence (</w:t>
      </w:r>
      <w:r w:rsidR="008A4A4C" w:rsidRPr="19EBEC61">
        <w:rPr>
          <w:rFonts w:ascii="Calibri" w:eastAsia="Calibri" w:hAnsi="Calibri" w:cs="Calibri"/>
          <w:color w:val="000000" w:themeColor="text1"/>
        </w:rPr>
        <w:t xml:space="preserve">He </w:t>
      </w:r>
      <w:r w:rsidR="008A4A4C" w:rsidRPr="19EBEC61">
        <w:rPr>
          <w:rFonts w:ascii="Calibri" w:eastAsia="Calibri" w:hAnsi="Calibri" w:cs="Calibri"/>
          <w:i/>
          <w:iCs/>
          <w:color w:val="000000" w:themeColor="text1"/>
        </w:rPr>
        <w:t xml:space="preserve">et al. </w:t>
      </w:r>
      <w:r w:rsidR="008A4A4C" w:rsidRPr="19EBEC61">
        <w:rPr>
          <w:rFonts w:ascii="Calibri" w:eastAsia="Calibri" w:hAnsi="Calibri" w:cs="Calibri"/>
          <w:color w:val="000000" w:themeColor="text1"/>
        </w:rPr>
        <w:t>2019</w:t>
      </w:r>
      <w:r w:rsidR="008A4A4C">
        <w:rPr>
          <w:rFonts w:ascii="Calibri" w:eastAsia="Calibri" w:hAnsi="Calibri" w:cs="Calibri"/>
          <w:color w:val="000000" w:themeColor="text1"/>
        </w:rPr>
        <w:t>).</w:t>
      </w:r>
      <w:r w:rsidR="008B6221">
        <w:rPr>
          <w:rFonts w:ascii="Calibri" w:eastAsia="Calibri" w:hAnsi="Calibri" w:cs="Calibri"/>
          <w:color w:val="000000" w:themeColor="text1"/>
        </w:rPr>
        <w:t xml:space="preserve"> </w:t>
      </w:r>
      <w:r>
        <w:rPr>
          <w:rFonts w:ascii="Calibri" w:eastAsia="Calibri" w:hAnsi="Calibri" w:cs="Calibri"/>
          <w:color w:val="000000" w:themeColor="text1"/>
        </w:rPr>
        <w:t xml:space="preserve">All the inoculants in this trial were encapsulated in chitosan using the methods outlined in III.A.1. </w:t>
      </w:r>
      <w:r w:rsidR="00BC4D5C">
        <w:rPr>
          <w:rFonts w:ascii="Calibri" w:eastAsia="Calibri" w:hAnsi="Calibri" w:cs="Calibri"/>
          <w:color w:val="000000" w:themeColor="text1"/>
        </w:rPr>
        <w:t xml:space="preserve">which </w:t>
      </w:r>
      <w:r w:rsidR="00335DD9">
        <w:rPr>
          <w:rFonts w:ascii="Calibri" w:eastAsia="Calibri" w:hAnsi="Calibri" w:cs="Calibri"/>
          <w:color w:val="000000" w:themeColor="text1"/>
        </w:rPr>
        <w:t>poses several potential explanations</w:t>
      </w:r>
      <w:r w:rsidR="00D912D9">
        <w:rPr>
          <w:rFonts w:ascii="Calibri" w:eastAsia="Calibri" w:hAnsi="Calibri" w:cs="Calibri"/>
          <w:color w:val="000000" w:themeColor="text1"/>
        </w:rPr>
        <w:t>: B</w:t>
      </w:r>
      <w:r w:rsidR="00BC4D5C">
        <w:rPr>
          <w:rFonts w:ascii="Calibri" w:eastAsia="Calibri" w:hAnsi="Calibri" w:cs="Calibri"/>
          <w:color w:val="000000" w:themeColor="text1"/>
        </w:rPr>
        <w:t>ecause the granules were created on a lab bench near a Bunsen burner, there is a high likelihood of contamination.</w:t>
      </w:r>
      <w:r w:rsidR="00D912D9">
        <w:rPr>
          <w:rFonts w:ascii="Calibri" w:eastAsia="Calibri" w:hAnsi="Calibri" w:cs="Calibri"/>
          <w:color w:val="000000" w:themeColor="text1"/>
        </w:rPr>
        <w:t xml:space="preserve"> This could be addressed by moving granule creation to a Biosafety cabinet or a completely sealed reaction chamber.</w:t>
      </w:r>
      <w:r w:rsidR="00BC4D5C">
        <w:rPr>
          <w:rFonts w:ascii="Calibri" w:eastAsia="Calibri" w:hAnsi="Calibri" w:cs="Calibri"/>
          <w:color w:val="000000" w:themeColor="text1"/>
        </w:rPr>
        <w:t xml:space="preserve"> Also, the desiccation process has a chance of reducing microbial viability.</w:t>
      </w:r>
      <w:r w:rsidR="00D912D9">
        <w:rPr>
          <w:rFonts w:ascii="Calibri" w:eastAsia="Calibri" w:hAnsi="Calibri" w:cs="Calibri"/>
          <w:color w:val="000000" w:themeColor="text1"/>
        </w:rPr>
        <w:t xml:space="preserve"> This could be addressed via the addition of osmoprotectants such as sucrose or trehalose.</w:t>
      </w:r>
      <w:r w:rsidR="007310DF">
        <w:rPr>
          <w:rFonts w:ascii="Calibri" w:eastAsia="Calibri" w:hAnsi="Calibri" w:cs="Calibri"/>
          <w:color w:val="000000" w:themeColor="text1"/>
        </w:rPr>
        <w:t xml:space="preserve"> In summary,</w:t>
      </w:r>
      <w:r w:rsidR="00D912D9">
        <w:rPr>
          <w:rFonts w:ascii="Calibri" w:eastAsia="Calibri" w:hAnsi="Calibri" w:cs="Calibri"/>
          <w:color w:val="000000" w:themeColor="text1"/>
        </w:rPr>
        <w:t xml:space="preserve"> both germination and transplantation inoculations decrease plant fluorescence parameters without having an impact on fruit yield or quality.</w:t>
      </w:r>
    </w:p>
    <w:p w14:paraId="38A69D53" w14:textId="7DC64A5C" w:rsidR="004C3A74" w:rsidRDefault="004C3A74" w:rsidP="000A297F">
      <w:pPr>
        <w:spacing w:line="240" w:lineRule="auto"/>
      </w:pPr>
      <w:r>
        <w:tab/>
      </w:r>
      <w:r w:rsidR="001D331B">
        <w:t>Hypothesis 3.1 stated that tomato plants inoculated with BGs would see increased growth and fluorescence as compared to liquid inoculation or uninoculated granule application</w:t>
      </w:r>
      <w:r w:rsidR="00914FE6">
        <w:t xml:space="preserve"> but was not supported by the data</w:t>
      </w:r>
      <w:r w:rsidR="008B0B77">
        <w:t xml:space="preserve">. </w:t>
      </w:r>
      <w:r w:rsidR="008B6221">
        <w:rPr>
          <w:rFonts w:ascii="Calibri" w:eastAsia="Calibri" w:hAnsi="Calibri" w:cs="Calibri"/>
          <w:color w:val="000000" w:themeColor="text1"/>
        </w:rPr>
        <w:t xml:space="preserve">This is in opposition to results found by other researchers, who have found that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B. subtilis, M. oryzae,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P. putida </w:t>
      </w:r>
      <w:r w:rsidR="008B6221">
        <w:rPr>
          <w:rFonts w:ascii="Calibri" w:eastAsia="Calibri" w:hAnsi="Calibri" w:cs="Calibri"/>
          <w:color w:val="000000" w:themeColor="text1"/>
        </w:rPr>
        <w:t>have synergistic effects and have been correlated with increased growth in tomato (</w:t>
      </w:r>
      <w:r w:rsidR="008A4A4C">
        <w:rPr>
          <w:rFonts w:ascii="Calibri" w:eastAsia="Calibri" w:hAnsi="Calibri" w:cs="Calibri"/>
          <w:color w:val="000000" w:themeColor="text1"/>
        </w:rPr>
        <w:t xml:space="preserve">He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 xml:space="preserve">2019; </w:t>
      </w:r>
      <w:proofErr w:type="spellStart"/>
      <w:r w:rsidR="008B6221">
        <w:rPr>
          <w:rFonts w:ascii="Calibri" w:eastAsia="Calibri" w:hAnsi="Calibri" w:cs="Calibri"/>
          <w:color w:val="000000" w:themeColor="text1"/>
        </w:rPr>
        <w:t>Madhaiyan</w:t>
      </w:r>
      <w:proofErr w:type="spellEnd"/>
      <w:r w:rsidR="008B6221">
        <w:rPr>
          <w:rFonts w:ascii="Calibri" w:eastAsia="Calibri" w:hAnsi="Calibri" w:cs="Calibri"/>
          <w:color w:val="000000" w:themeColor="text1"/>
        </w:rPr>
        <w:t xml:space="preserve"> </w:t>
      </w:r>
      <w:r w:rsidR="008B6221">
        <w:rPr>
          <w:rFonts w:ascii="Calibri" w:eastAsia="Calibri" w:hAnsi="Calibri" w:cs="Calibri"/>
          <w:i/>
          <w:iCs/>
          <w:color w:val="000000" w:themeColor="text1"/>
        </w:rPr>
        <w:t xml:space="preserve">et al., </w:t>
      </w:r>
      <w:r w:rsidR="008B6221">
        <w:rPr>
          <w:rFonts w:ascii="Calibri" w:eastAsia="Calibri" w:hAnsi="Calibri" w:cs="Calibri"/>
          <w:color w:val="000000" w:themeColor="text1"/>
        </w:rPr>
        <w:t>20</w:t>
      </w:r>
      <w:r w:rsidR="00FE619B">
        <w:rPr>
          <w:rFonts w:ascii="Calibri" w:eastAsia="Calibri" w:hAnsi="Calibri" w:cs="Calibri"/>
          <w:color w:val="000000" w:themeColor="text1"/>
        </w:rPr>
        <w:t>10</w:t>
      </w:r>
      <w:r w:rsidR="008B6221">
        <w:rPr>
          <w:rFonts w:ascii="Calibri" w:eastAsia="Calibri" w:hAnsi="Calibri" w:cs="Calibri"/>
          <w:color w:val="000000" w:themeColor="text1"/>
        </w:rPr>
        <w:t xml:space="preserve">). </w:t>
      </w:r>
      <w:r w:rsidR="00086F4C">
        <w:rPr>
          <w:rFonts w:ascii="Calibri" w:eastAsia="Calibri" w:hAnsi="Calibri" w:cs="Calibri"/>
          <w:color w:val="000000" w:themeColor="text1"/>
        </w:rPr>
        <w:t xml:space="preserve">There are several possible explanations for this. It’s possible that </w:t>
      </w:r>
      <w:r w:rsidR="00E1132E">
        <w:rPr>
          <w:rFonts w:ascii="Calibri" w:eastAsia="Calibri" w:hAnsi="Calibri" w:cs="Calibri"/>
          <w:color w:val="000000" w:themeColor="text1"/>
        </w:rPr>
        <w:t>the combined effects of the bacteria in the microbial consortium produced too many phytohormones</w:t>
      </w:r>
      <w:r w:rsidR="00BF2DA6">
        <w:rPr>
          <w:rFonts w:ascii="Calibri" w:eastAsia="Calibri" w:hAnsi="Calibri" w:cs="Calibri"/>
          <w:color w:val="000000" w:themeColor="text1"/>
        </w:rPr>
        <w:t xml:space="preserve"> (gibberellins, auxins, and </w:t>
      </w:r>
      <w:proofErr w:type="spellStart"/>
      <w:r w:rsidR="00BF2DA6">
        <w:rPr>
          <w:rFonts w:ascii="Calibri" w:eastAsia="Calibri" w:hAnsi="Calibri" w:cs="Calibri"/>
          <w:color w:val="000000" w:themeColor="text1"/>
        </w:rPr>
        <w:t>cytokinins</w:t>
      </w:r>
      <w:proofErr w:type="spellEnd"/>
      <w:r w:rsidR="00BF2DA6">
        <w:rPr>
          <w:rFonts w:ascii="Calibri" w:eastAsia="Calibri" w:hAnsi="Calibri" w:cs="Calibri"/>
          <w:color w:val="000000" w:themeColor="text1"/>
        </w:rPr>
        <w:t>)</w:t>
      </w:r>
      <w:r w:rsidR="00E1132E">
        <w:rPr>
          <w:rFonts w:ascii="Calibri" w:eastAsia="Calibri" w:hAnsi="Calibri" w:cs="Calibri"/>
          <w:color w:val="000000" w:themeColor="text1"/>
        </w:rPr>
        <w:t>, inadvertently increasing the stress of the tomato plant</w:t>
      </w:r>
      <w:r w:rsidR="00683E51">
        <w:rPr>
          <w:rFonts w:ascii="Calibri" w:eastAsia="Calibri" w:hAnsi="Calibri" w:cs="Calibri"/>
          <w:color w:val="000000" w:themeColor="text1"/>
        </w:rPr>
        <w:t xml:space="preserve"> and cancelling out any potential benefit they could have provided</w:t>
      </w:r>
      <w:r w:rsidR="00E1132E">
        <w:rPr>
          <w:rFonts w:ascii="Calibri" w:eastAsia="Calibri" w:hAnsi="Calibri" w:cs="Calibri"/>
          <w:color w:val="000000" w:themeColor="text1"/>
        </w:rPr>
        <w:t>.</w:t>
      </w:r>
      <w:r w:rsidR="00683E51">
        <w:rPr>
          <w:rFonts w:ascii="Calibri" w:eastAsia="Calibri" w:hAnsi="Calibri" w:cs="Calibri"/>
          <w:color w:val="000000" w:themeColor="text1"/>
        </w:rPr>
        <w:t xml:space="preserve"> </w:t>
      </w:r>
      <w:r w:rsidR="008B0B77">
        <w:t>It’s possible that all inoculant treatments were outcompeted by native soil microbes, seeing as the soil was not sterilized.</w:t>
      </w:r>
      <w:r w:rsidR="00BC4D5C">
        <w:t xml:space="preserve"> It’s also possible that top-watering </w:t>
      </w:r>
      <w:r w:rsidR="00683E51">
        <w:t xml:space="preserve">physically separated the </w:t>
      </w:r>
      <w:r w:rsidR="00BC4D5C">
        <w:t>inoculants</w:t>
      </w:r>
      <w:r w:rsidR="00683E51">
        <w:t xml:space="preserve"> from the seeds</w:t>
      </w:r>
      <w:r w:rsidR="00BC4D5C">
        <w:t xml:space="preserve">, preventing them from </w:t>
      </w:r>
      <w:r w:rsidR="00AB2701">
        <w:t>influencing</w:t>
      </w:r>
      <w:r w:rsidR="00BC4D5C">
        <w:t xml:space="preserve"> the plants. </w:t>
      </w:r>
      <w:r w:rsidR="00683E51">
        <w:t xml:space="preserve">It’s also possible that, due to the plants being inoculated at seed, the bacteria were not able to successfully establish on/near the seed and were no longer present by the time the plant had begun to grow and produce root exudates, the main nutrition source for the bacteria. </w:t>
      </w:r>
      <w:r w:rsidR="00BC4D5C">
        <w:t xml:space="preserve">The BGs were created using the methods outlined in III.A.1, the </w:t>
      </w:r>
      <w:r w:rsidR="00214C34">
        <w:t>potential explanations</w:t>
      </w:r>
      <w:r w:rsidR="00BC4D5C">
        <w:t xml:space="preserve"> </w:t>
      </w:r>
      <w:r w:rsidR="00214C34">
        <w:t>for</w:t>
      </w:r>
      <w:r w:rsidR="00BC4D5C">
        <w:t xml:space="preserve"> which have already been outlined above.</w:t>
      </w:r>
      <w:r w:rsidR="007310DF">
        <w:t xml:space="preserve"> </w:t>
      </w:r>
      <w:r w:rsidR="007310DF">
        <w:rPr>
          <w:rFonts w:ascii="Calibri" w:eastAsia="Calibri" w:hAnsi="Calibri" w:cs="Calibri"/>
          <w:color w:val="000000" w:themeColor="text1"/>
        </w:rPr>
        <w:t xml:space="preserve">In summary, </w:t>
      </w:r>
      <w:r w:rsidR="00214C34">
        <w:rPr>
          <w:rFonts w:ascii="Calibri" w:eastAsia="Calibri" w:hAnsi="Calibri" w:cs="Calibri"/>
          <w:color w:val="000000" w:themeColor="text1"/>
        </w:rPr>
        <w:t>there was no change between tomato plants grown with uninoculated chitosan granules, BGs, or a liquid inoculant.</w:t>
      </w:r>
    </w:p>
    <w:p w14:paraId="360A2FF9" w14:textId="37CD81A1" w:rsidR="00BC4D5C" w:rsidRPr="00086F4C" w:rsidRDefault="001D331B" w:rsidP="00BC4D5C">
      <w:pPr>
        <w:spacing w:line="240" w:lineRule="auto"/>
        <w:ind w:firstLine="720"/>
      </w:pPr>
      <w:r>
        <w:t xml:space="preserve">Hypothesis 4.1 stated that </w:t>
      </w:r>
      <w:r w:rsidR="00975D94">
        <w:t>granules</w:t>
      </w:r>
      <w:r>
        <w:t xml:space="preserve"> made of alginate would decompose more quickly than </w:t>
      </w:r>
      <w:r w:rsidR="00975D94">
        <w:t>granules</w:t>
      </w:r>
      <w:r w:rsidR="003B5028">
        <w:t xml:space="preserve"> made of chitosan. </w:t>
      </w:r>
      <w:r w:rsidR="00086F4C">
        <w:t>The</w:t>
      </w:r>
      <w:r>
        <w:t xml:space="preserve"> results of the bead breakdown trial showed that chitosan beads break down </w:t>
      </w:r>
      <w:r w:rsidR="003E7051">
        <w:t>significantly faster</w:t>
      </w:r>
      <w:r>
        <w:t xml:space="preserve"> than alginate beads, contrary to the hypothesis. </w:t>
      </w:r>
      <w:r w:rsidR="00260F8F">
        <w:t xml:space="preserve">One possible reason for this is the differing bond strengths between the two polymer matrices. The </w:t>
      </w:r>
      <w:r w:rsidR="00975D94">
        <w:t>Ca-O bond present in the alginate-calcium matrix has a bond strength of 464 kJ/mol</w:t>
      </w:r>
      <w:r w:rsidR="00BF2DA6">
        <w:t xml:space="preserve"> (Cottrell, 1958)</w:t>
      </w:r>
      <w:r w:rsidR="00260F8F">
        <w:t xml:space="preserve"> and each Ca</w:t>
      </w:r>
      <w:r w:rsidR="00260F8F" w:rsidRPr="00260F8F">
        <w:rPr>
          <w:vertAlign w:val="superscript"/>
        </w:rPr>
        <w:t>2+</w:t>
      </w:r>
      <w:r w:rsidR="00260F8F">
        <w:t xml:space="preserve"> can bind to two carboxylic acid sites on alginate, for a theoretical total of 928 kJ/mol across a single Ca</w:t>
      </w:r>
      <w:r w:rsidR="00260F8F" w:rsidRPr="00260F8F">
        <w:rPr>
          <w:vertAlign w:val="superscript"/>
        </w:rPr>
        <w:t>2+</w:t>
      </w:r>
      <w:r w:rsidR="00260F8F">
        <w:t xml:space="preserve"> ion</w:t>
      </w:r>
      <w:r w:rsidR="00975D94">
        <w:t xml:space="preserve"> and the N-O bond present in the chitosan-tripolyphosphate matrix has a bond strength of 201 kJ/mol</w:t>
      </w:r>
      <w:r w:rsidR="00BF2DA6">
        <w:t xml:space="preserve"> (Cottrell, 1958)</w:t>
      </w:r>
      <w:r w:rsidR="00260F8F">
        <w:t>, with the tripolyphosphate having five O</w:t>
      </w:r>
      <w:r w:rsidR="00260F8F">
        <w:rPr>
          <w:vertAlign w:val="superscript"/>
        </w:rPr>
        <w:t>-</w:t>
      </w:r>
      <w:r w:rsidR="00260F8F">
        <w:t xml:space="preserve"> reaction sites for a theoretical total of 1005 kJ/mol</w:t>
      </w:r>
      <w:r w:rsidR="00975D94">
        <w:t>.</w:t>
      </w:r>
      <w:r w:rsidR="00260F8F">
        <w:t xml:space="preserve"> However, the conformation of chitosan-tripolyphosphate cross-linking makes it highly unlikely for any reaction sites on tripolyphosphate other than the two on the ends to be in use, for a realistic bond energy of 402 kJ/mol across a single tripolyphosphate ion. </w:t>
      </w:r>
      <w:r w:rsidR="00975D94">
        <w:t xml:space="preserve">Another confounding factor </w:t>
      </w:r>
      <w:r>
        <w:t xml:space="preserve">may be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w:t>
      </w:r>
      <w:r w:rsidR="000559A8">
        <w:t>it may not be appropriate to call this decomposition</w:t>
      </w:r>
      <w:r>
        <w:t>.</w:t>
      </w:r>
      <w:r w:rsidR="007310DF">
        <w:t xml:space="preserve"> </w:t>
      </w:r>
      <w:r w:rsidR="007310DF">
        <w:rPr>
          <w:rFonts w:ascii="Calibri" w:eastAsia="Calibri" w:hAnsi="Calibri" w:cs="Calibri"/>
          <w:color w:val="000000" w:themeColor="text1"/>
        </w:rPr>
        <w:t xml:space="preserve">In summary, </w:t>
      </w:r>
      <w:r w:rsidR="00086F4C">
        <w:rPr>
          <w:rFonts w:ascii="Calibri" w:eastAsia="Calibri" w:hAnsi="Calibri" w:cs="Calibri"/>
          <w:color w:val="000000" w:themeColor="text1"/>
        </w:rPr>
        <w:t xml:space="preserve">chitosan granules </w:t>
      </w:r>
      <w:r w:rsidR="00086F4C">
        <w:rPr>
          <w:rFonts w:ascii="Calibri" w:eastAsia="Calibri" w:hAnsi="Calibri" w:cs="Calibri"/>
          <w:i/>
          <w:iCs/>
          <w:color w:val="000000" w:themeColor="text1"/>
        </w:rPr>
        <w:t xml:space="preserve">dehydrate </w:t>
      </w:r>
      <w:r w:rsidR="00086F4C">
        <w:rPr>
          <w:rFonts w:ascii="Calibri" w:eastAsia="Calibri" w:hAnsi="Calibri" w:cs="Calibri"/>
          <w:color w:val="000000" w:themeColor="text1"/>
        </w:rPr>
        <w:t>more quickly than alginate granules when in a hydrated environment.</w:t>
      </w:r>
    </w:p>
    <w:p w14:paraId="7C9C4A5D" w14:textId="2FAE3925" w:rsidR="00FC0393" w:rsidRPr="0010211A" w:rsidRDefault="00464A62" w:rsidP="001D331B">
      <w:pPr>
        <w:spacing w:line="240" w:lineRule="auto"/>
        <w:ind w:firstLine="720"/>
      </w:pPr>
      <w:r>
        <w:t xml:space="preserve">Going forward, </w:t>
      </w:r>
      <w:r w:rsidR="00D912D9">
        <w:t>future research should consider the use of alginate as an encapsulation base over chitosan</w:t>
      </w:r>
      <w:r w:rsidR="00FC0393">
        <w:t xml:space="preserve">. </w:t>
      </w:r>
      <w:r w:rsidR="000A6AF3">
        <w:t xml:space="preserve">A </w:t>
      </w:r>
      <w:r>
        <w:t>pain point</w:t>
      </w:r>
      <w:r w:rsidR="000A6AF3">
        <w:t xml:space="preserve"> for future research</w:t>
      </w:r>
      <w:r>
        <w:t xml:space="preserve"> to alleviate is the trial length. </w:t>
      </w:r>
      <w:r w:rsidR="00FC0393">
        <w:t xml:space="preserve">Tomatoes are nice for their </w:t>
      </w:r>
      <w:r w:rsidR="00FC0393">
        <w:lastRenderedPageBreak/>
        <w:t xml:space="preserve">commercial value and ease of </w:t>
      </w:r>
      <w:r w:rsidR="00912876">
        <w:t>growth but</w:t>
      </w:r>
      <w:r w:rsidR="00FC0393">
        <w:t xml:space="preserve"> take </w:t>
      </w:r>
      <w:r w:rsidR="000A6AF3">
        <w:t xml:space="preserve">several months </w:t>
      </w:r>
      <w:r w:rsidR="00FC0393">
        <w:t xml:space="preserve">to provide </w:t>
      </w:r>
      <w:r w:rsidR="000A6AF3">
        <w:t>fruit data</w:t>
      </w:r>
      <w:r w:rsidR="00FC0393">
        <w:t xml:space="preserve">. To hasten development, </w:t>
      </w:r>
      <w:r w:rsidR="00D912D9">
        <w:t>future research should consider using faster-growing plants, such as turf grass or leafy greens</w:t>
      </w:r>
      <w:r w:rsidR="00FC0393">
        <w:t>.</w:t>
      </w:r>
      <w:r w:rsidR="000D1AB5">
        <w:t xml:space="preserve"> </w:t>
      </w:r>
      <w:r w:rsidR="00D912D9">
        <w:t>Of critical importance is the advancement of encapsulation methods</w:t>
      </w:r>
      <w:r>
        <w:t>,</w:t>
      </w:r>
      <w:r w:rsidR="00D912D9">
        <w:t xml:space="preserve"> which should</w:t>
      </w:r>
      <w:r>
        <w:t xml:space="preserve"> </w:t>
      </w:r>
      <w:r w:rsidR="00D912D9">
        <w:t xml:space="preserve">look for ways to decrease contamination and increase microbial viability, such as the </w:t>
      </w:r>
      <w:r>
        <w:t>u</w:t>
      </w:r>
      <w:r w:rsidR="000D1AB5">
        <w:t>se</w:t>
      </w:r>
      <w:r w:rsidR="00D912D9">
        <w:t xml:space="preserve"> of</w:t>
      </w:r>
      <w:r w:rsidR="000D1AB5">
        <w:t xml:space="preserve"> a biosafety cabinet</w:t>
      </w:r>
      <w:r>
        <w:t xml:space="preserve"> for </w:t>
      </w:r>
      <w:r w:rsidR="00AF2F84">
        <w:t>granule</w:t>
      </w:r>
      <w:r>
        <w:t xml:space="preserve"> creation</w:t>
      </w:r>
      <w:r w:rsidR="00D912D9">
        <w:t xml:space="preserve"> and the addition of osmoprotectants.</w:t>
      </w:r>
      <w:r w:rsidR="000D1AB5">
        <w:t xml:space="preserve"> </w:t>
      </w:r>
      <w:r w:rsidR="00D912D9">
        <w:t>While</w:t>
      </w:r>
      <w:r w:rsidR="000D1AB5">
        <w:t xml:space="preserve"> 3D printed parts are excellent for rapid prototyping, </w:t>
      </w:r>
      <w:r w:rsidR="00D912D9">
        <w:t xml:space="preserve">future research should </w:t>
      </w:r>
      <w:r w:rsidR="000D1AB5">
        <w:t>consider relegating the use of 3D printed parts to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13C2B8" w14:textId="2F16C7ED" w:rsidR="007310DF" w:rsidRDefault="007310DF" w:rsidP="00BC4D5C">
      <w:pPr>
        <w:spacing w:line="240" w:lineRule="auto"/>
        <w:ind w:firstLine="720"/>
      </w:pPr>
      <w:r>
        <w:t xml:space="preserve">Overall, </w:t>
      </w:r>
      <w:r w:rsidR="00D912D9">
        <w:t>the results found herein</w:t>
      </w:r>
      <w:r>
        <w:t xml:space="preserve"> </w:t>
      </w:r>
      <w:r w:rsidR="00086F4C">
        <w:t xml:space="preserve">largely </w:t>
      </w:r>
      <w:r w:rsidR="00E1132E">
        <w:t>contrast with</w:t>
      </w:r>
      <w:r w:rsidR="00086F4C">
        <w:t xml:space="preserve"> the results prevalent in the literature</w:t>
      </w:r>
      <w:r w:rsidR="00BF2DA6">
        <w:t xml:space="preserve">, finding that inoculations of </w:t>
      </w:r>
      <w:r w:rsidR="00BF2DA6">
        <w:rPr>
          <w:i/>
          <w:iCs/>
        </w:rPr>
        <w:t xml:space="preserve">M. oryzae </w:t>
      </w:r>
      <w:r w:rsidR="009D1C1C">
        <w:t>to</w:t>
      </w:r>
      <w:r w:rsidR="00BF2DA6">
        <w:t xml:space="preserve"> salt-stressed tomato decrease photosynthesis and marketable fruit yield while increasing fruit quality, and that co-inoculation of </w:t>
      </w:r>
      <w:r w:rsidR="00BF2DA6">
        <w:rPr>
          <w:i/>
          <w:iCs/>
        </w:rPr>
        <w:t xml:space="preserve">M. oryzae </w:t>
      </w:r>
      <w:r w:rsidR="00BF2DA6">
        <w:t xml:space="preserve">with </w:t>
      </w:r>
      <w:r w:rsidR="00BF2DA6">
        <w:rPr>
          <w:i/>
          <w:iCs/>
        </w:rPr>
        <w:t xml:space="preserve">A. </w:t>
      </w:r>
      <w:proofErr w:type="spellStart"/>
      <w:r w:rsidR="00BF2DA6">
        <w:rPr>
          <w:i/>
          <w:iCs/>
        </w:rPr>
        <w:t>brasilense</w:t>
      </w:r>
      <w:proofErr w:type="spellEnd"/>
      <w:r w:rsidR="00BF2DA6">
        <w:rPr>
          <w:i/>
          <w:iCs/>
        </w:rPr>
        <w:t xml:space="preserve">, A. chroococcum, B. subtilis, </w:t>
      </w:r>
      <w:r w:rsidR="00BF2DA6">
        <w:t xml:space="preserve">and </w:t>
      </w:r>
      <w:r w:rsidR="00BF2DA6">
        <w:rPr>
          <w:i/>
          <w:iCs/>
        </w:rPr>
        <w:t xml:space="preserve">P. putida </w:t>
      </w:r>
      <w:r w:rsidR="00BF2DA6">
        <w:t>in chitosan granules has a confounding effect on tomato plant growth and no effect on tomato fruit yield or quality</w:t>
      </w:r>
      <w:r w:rsidR="00086F4C">
        <w:t>.</w:t>
      </w:r>
      <w:r w:rsidR="000A6AF3">
        <w:t xml:space="preserve"> Future research is recommended to incorporate arbuscular mycorrhizal fungi </w:t>
      </w:r>
      <w:r w:rsidR="00BF2DA6">
        <w:t xml:space="preserve">alongside synergistic </w:t>
      </w:r>
      <w:r w:rsidR="000A6AF3">
        <w:t>plant-growth promoting bacteria</w:t>
      </w:r>
      <w:r w:rsidR="00BF2DA6">
        <w:t>, and to implement stringent protocols to reduce the risk of contamination</w:t>
      </w:r>
      <w:r w:rsidR="000A6AF3">
        <w:t xml:space="preserve">. </w:t>
      </w:r>
      <w:r w:rsidR="00BF2DA6">
        <w:t xml:space="preserve">Future work </w:t>
      </w:r>
      <w:r w:rsidR="000A6AF3">
        <w:t>is</w:t>
      </w:r>
      <w:r w:rsidR="00BF2DA6">
        <w:t xml:space="preserve"> also</w:t>
      </w:r>
      <w:r w:rsidR="000A6AF3">
        <w:t xml:space="preserve"> highly recommended to use alginate over chitosan, and to identify a better cross-linker for alginate than calcium chloride, which poses an environmental safety risk.</w:t>
      </w:r>
      <w:r w:rsidR="00FE4DA8">
        <w:t xml:space="preserve"> The population is growing, and agriculture must grow with it. Finding ways to grow more food with less environmental impact is critical to maintaining the health of the planet, and while the results herein indicate that this is not the</w:t>
      </w:r>
      <w:r w:rsidR="00F83D7B">
        <w:t xml:space="preserve"> route to that goal, this work lays the foundation for further biostimulant research that will facilitate sustainable agriculture for all.</w:t>
      </w:r>
    </w:p>
    <w:p w14:paraId="7CE32FC2" w14:textId="77777777" w:rsidR="009D1C1C" w:rsidRDefault="009D1C1C" w:rsidP="000559A8">
      <w:pPr>
        <w:spacing w:line="240" w:lineRule="auto"/>
      </w:pP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39D2921D"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000559A8">
      <w:pPr>
        <w:spacing w:line="240" w:lineRule="auto"/>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lastRenderedPageBreak/>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52491F6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272411BF"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r w:rsidR="00442C31">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726C5996"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0CE46611"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w:t>
      </w:r>
      <w:r w:rsidR="00442C3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6AB00DD6"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4A2D106B" w:rsidR="57CE5E61" w:rsidRDefault="57CE5E61" w:rsidP="461A1DC7">
      <w:pPr>
        <w:spacing w:line="240" w:lineRule="auto"/>
        <w:ind w:left="720" w:hanging="720"/>
        <w:rPr>
          <w:rFonts w:ascii="Calibri" w:eastAsia="Calibri" w:hAnsi="Calibri" w:cs="Calibri"/>
          <w:color w:val="000000" w:themeColor="text1"/>
        </w:rPr>
      </w:pPr>
      <w:r w:rsidRPr="00442C31">
        <w:rPr>
          <w:rFonts w:ascii="Calibri" w:eastAsia="Calibri" w:hAnsi="Calibri" w:cs="Calibri"/>
          <w:color w:val="000000" w:themeColor="text1"/>
        </w:rPr>
        <w:t xml:space="preserve">Chauhan, H., </w:t>
      </w:r>
      <w:r w:rsidR="00FE619B">
        <w:rPr>
          <w:rFonts w:ascii="Calibri" w:eastAsia="Calibri" w:hAnsi="Calibri" w:cs="Calibri"/>
          <w:i/>
          <w:iCs/>
          <w:color w:val="000000" w:themeColor="text1"/>
        </w:rPr>
        <w:t>et al.</w:t>
      </w:r>
      <w:r w:rsidRPr="00442C31">
        <w:rPr>
          <w:rFonts w:ascii="Calibri" w:eastAsia="Calibri" w:hAnsi="Calibri" w:cs="Calibri"/>
          <w:color w:val="000000" w:themeColor="text1"/>
        </w:rPr>
        <w:t xml:space="preserve"> (2015). </w:t>
      </w:r>
      <w:r w:rsidRPr="00442C31">
        <w:rPr>
          <w:rFonts w:ascii="Calibri" w:eastAsia="Calibri" w:hAnsi="Calibri" w:cs="Calibri"/>
          <w:i/>
          <w:iCs/>
          <w:color w:val="000000" w:themeColor="text1"/>
        </w:rPr>
        <w:t>Novel plant growth promoting rhizobacteria—Prospects and potential. Applied Soil Ecology, 95, 38–53.</w:t>
      </w:r>
      <w:r w:rsidRPr="00442C31">
        <w:rPr>
          <w:rFonts w:ascii="Calibri" w:eastAsia="Calibri" w:hAnsi="Calibri" w:cs="Calibri"/>
          <w:color w:val="000000" w:themeColor="text1"/>
        </w:rPr>
        <w:t xml:space="preserve"> </w:t>
      </w:r>
      <w:proofErr w:type="gramStart"/>
      <w:r w:rsidRPr="00442C31">
        <w:rPr>
          <w:rFonts w:ascii="Calibri" w:eastAsia="Calibri" w:hAnsi="Calibri" w:cs="Calibri"/>
          <w:color w:val="000000" w:themeColor="text1"/>
        </w:rPr>
        <w:t>doi:10.1016/j.apsoil</w:t>
      </w:r>
      <w:proofErr w:type="gramEnd"/>
      <w:r w:rsidRPr="00442C31">
        <w:rPr>
          <w:rFonts w:ascii="Calibri" w:eastAsia="Calibri" w:hAnsi="Calibri" w:cs="Calibri"/>
          <w:color w:val="000000" w:themeColor="text1"/>
        </w:rPr>
        <w:t>.2015.05.011</w:t>
      </w:r>
    </w:p>
    <w:p w14:paraId="21AE9CFC" w14:textId="4632DEF8"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Chen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2013. </w:t>
      </w:r>
      <w:r>
        <w:rPr>
          <w:rFonts w:ascii="Calibri" w:eastAsia="Calibri" w:hAnsi="Calibri" w:cs="Calibri"/>
          <w:i/>
          <w:iCs/>
          <w:color w:val="000000" w:themeColor="text1"/>
        </w:rPr>
        <w:t xml:space="preserve">Ethylene limits abscisic acid- or soil drying-induced stomatal closure in aged wheat leaves. </w:t>
      </w:r>
      <w:r>
        <w:rPr>
          <w:rFonts w:ascii="Calibri" w:eastAsia="Calibri" w:hAnsi="Calibri" w:cs="Calibri"/>
          <w:color w:val="000000" w:themeColor="text1"/>
        </w:rPr>
        <w:t>Plant, Cell &amp; Environment. 36.</w:t>
      </w:r>
    </w:p>
    <w:p w14:paraId="6B0AE80F" w14:textId="359A552A"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lastRenderedPageBreak/>
        <w:t>Ciccillo</w:t>
      </w:r>
      <w:proofErr w:type="spellEnd"/>
      <w:r w:rsidRPr="461A1DC7">
        <w:rPr>
          <w:rFonts w:ascii="Calibri" w:eastAsia="Calibri" w:hAnsi="Calibri" w:cs="Calibri"/>
          <w:color w:val="000000" w:themeColor="text1"/>
        </w:rPr>
        <w:t xml:space="preserve">, F.,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5DEE97F"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Conley, D.J.</w:t>
      </w:r>
      <w:r w:rsidR="00442C31">
        <w:rPr>
          <w:rFonts w:ascii="Calibri" w:eastAsia="Calibri" w:hAnsi="Calibri" w:cs="Calibri"/>
          <w:color w:val="000000" w:themeColor="text1"/>
        </w:rPr>
        <w:t>,</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33AC907" w14:textId="4DD62B6E" w:rsidR="00BF2DA6" w:rsidRPr="00BF2DA6" w:rsidRDefault="00BF2DA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Cottrell, T.L. </w:t>
      </w:r>
      <w:r>
        <w:rPr>
          <w:rFonts w:ascii="Calibri" w:eastAsia="Calibri" w:hAnsi="Calibri" w:cs="Calibri"/>
          <w:i/>
          <w:iCs/>
          <w:color w:val="000000" w:themeColor="text1"/>
        </w:rPr>
        <w:t xml:space="preserve">The Strengths of Chemical Bonds, </w:t>
      </w:r>
      <w:r>
        <w:rPr>
          <w:rFonts w:ascii="Calibri" w:eastAsia="Calibri" w:hAnsi="Calibri" w:cs="Calibri"/>
          <w:color w:val="000000" w:themeColor="text1"/>
        </w:rPr>
        <w:t>2</w:t>
      </w:r>
      <w:r w:rsidRPr="00BF2DA6">
        <w:rPr>
          <w:rFonts w:ascii="Calibri" w:eastAsia="Calibri" w:hAnsi="Calibri" w:cs="Calibri"/>
          <w:color w:val="000000" w:themeColor="text1"/>
          <w:vertAlign w:val="superscript"/>
        </w:rPr>
        <w:t>nd</w:t>
      </w:r>
      <w:r>
        <w:rPr>
          <w:rFonts w:ascii="Calibri" w:eastAsia="Calibri" w:hAnsi="Calibri" w:cs="Calibri"/>
          <w:color w:val="000000" w:themeColor="text1"/>
        </w:rPr>
        <w:t xml:space="preserve"> ed., Butterworth, London, 1958.</w:t>
      </w:r>
    </w:p>
    <w:p w14:paraId="66EA060F" w14:textId="16728C3A"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r w:rsidR="00442C31">
        <w:rPr>
          <w:rFonts w:ascii="Calibri" w:eastAsia="Calibri" w:hAnsi="Calibri" w:cs="Calibri"/>
          <w:i/>
          <w:iCs/>
          <w:color w:val="000000" w:themeColor="text1"/>
        </w:rPr>
        <w:t>et al.</w:t>
      </w:r>
      <w:r w:rsidRPr="1D1499E8">
        <w:rPr>
          <w:rFonts w:ascii="Calibri" w:eastAsia="Calibri" w:hAnsi="Calibri" w:cs="Calibri"/>
          <w:color w:val="000000" w:themeColor="text1"/>
        </w:rPr>
        <w:t xml:space="preserve">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748C1CA6" w14:textId="744371E9" w:rsidR="009E22AB" w:rsidRPr="009E22AB" w:rsidRDefault="009E22AB" w:rsidP="461A1DC7">
      <w:pPr>
        <w:spacing w:line="240" w:lineRule="auto"/>
        <w:ind w:left="720" w:hanging="720"/>
        <w:rPr>
          <w:rFonts w:ascii="Calibri" w:eastAsia="Calibri" w:hAnsi="Calibri" w:cs="Calibri"/>
          <w:color w:val="000000" w:themeColor="text1"/>
        </w:rPr>
      </w:pPr>
      <w:proofErr w:type="spellStart"/>
      <w:r>
        <w:rPr>
          <w:rFonts w:ascii="Calibri" w:eastAsia="Calibri" w:hAnsi="Calibri" w:cs="Calibri"/>
          <w:color w:val="000000" w:themeColor="text1"/>
        </w:rPr>
        <w:t>Hothorn</w:t>
      </w:r>
      <w:proofErr w:type="spellEnd"/>
      <w:r>
        <w:rPr>
          <w:rFonts w:ascii="Calibri" w:eastAsia="Calibri" w:hAnsi="Calibri" w:cs="Calibri"/>
          <w:color w:val="000000" w:themeColor="text1"/>
        </w:rPr>
        <w:t xml:space="preserve">, T.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2008. </w:t>
      </w:r>
      <w:r>
        <w:rPr>
          <w:rFonts w:ascii="Calibri" w:eastAsia="Calibri" w:hAnsi="Calibri" w:cs="Calibri"/>
          <w:i/>
          <w:iCs/>
          <w:color w:val="000000" w:themeColor="text1"/>
        </w:rPr>
        <w:t xml:space="preserve">Simultaneous Inference in General Parametric Models. </w:t>
      </w:r>
      <w:r>
        <w:rPr>
          <w:rFonts w:ascii="Calibri" w:eastAsia="Calibri" w:hAnsi="Calibri" w:cs="Calibri"/>
          <w:color w:val="000000" w:themeColor="text1"/>
        </w:rPr>
        <w:t>Biometrical Journal 50(3), 346-363.</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lastRenderedPageBreak/>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36322039" w14:textId="0D707506"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20</w:t>
      </w:r>
      <w:r w:rsidR="00FE619B">
        <w:rPr>
          <w:rFonts w:ascii="Calibri" w:eastAsia="Calibri" w:hAnsi="Calibri" w:cs="Calibri"/>
          <w:color w:val="000000" w:themeColor="text1"/>
        </w:rPr>
        <w:t>10.</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6EA5A470"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74741B0D" w14:textId="3119A226"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r w:rsidR="00A504C8">
        <w:rPr>
          <w:rFonts w:ascii="Calibri" w:eastAsia="Calibri" w:hAnsi="Calibri" w:cs="Calibri"/>
          <w:i/>
          <w:iCs/>
          <w:color w:val="000000" w:themeColor="text1"/>
        </w:rPr>
        <w:t>et al</w:t>
      </w:r>
      <w:r w:rsidRPr="19EBEC61">
        <w:rPr>
          <w:rFonts w:ascii="Calibri" w:eastAsia="Calibri" w:hAnsi="Calibri" w:cs="Calibri"/>
          <w:color w:val="000000" w:themeColor="text1"/>
        </w:rPr>
        <w:t>.</w:t>
      </w:r>
      <w:r w:rsidR="00A504C8">
        <w:rPr>
          <w:rFonts w:ascii="Calibri" w:eastAsia="Calibri" w:hAnsi="Calibri" w:cs="Calibri"/>
          <w:color w:val="000000" w:themeColor="text1"/>
        </w:rPr>
        <w:t xml:space="preserve"> 2015.</w:t>
      </w:r>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w:t>
      </w:r>
    </w:p>
    <w:p w14:paraId="740F38ED" w14:textId="7C8C982E" w:rsid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Oksanen 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2025. </w:t>
      </w:r>
      <w:r>
        <w:rPr>
          <w:rFonts w:ascii="Calibri" w:eastAsia="Calibri" w:hAnsi="Calibri" w:cs="Calibri"/>
          <w:i/>
          <w:iCs/>
          <w:color w:val="000000" w:themeColor="text1"/>
        </w:rPr>
        <w:t xml:space="preserve">Vegan: Community Ecology Package. </w:t>
      </w:r>
      <w:r>
        <w:rPr>
          <w:rFonts w:ascii="Calibri" w:eastAsia="Calibri" w:hAnsi="Calibri" w:cs="Calibri"/>
          <w:color w:val="000000" w:themeColor="text1"/>
        </w:rPr>
        <w:t>R package version 2.6-10.</w:t>
      </w:r>
    </w:p>
    <w:p w14:paraId="41643A32" w14:textId="04C14A1C" w:rsidR="00FE4DA8" w:rsidRPr="00FE4DA8" w:rsidRDefault="00FE4DA8"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Peagler, Z. 2025. </w:t>
      </w:r>
      <w:proofErr w:type="spellStart"/>
      <w:r>
        <w:rPr>
          <w:rFonts w:ascii="Calibri" w:eastAsia="Calibri" w:hAnsi="Calibri" w:cs="Calibri"/>
          <w:i/>
          <w:iCs/>
          <w:color w:val="000000" w:themeColor="text1"/>
        </w:rPr>
        <w:t>Ztils</w:t>
      </w:r>
      <w:proofErr w:type="spellEnd"/>
      <w:r>
        <w:rPr>
          <w:rFonts w:ascii="Calibri" w:eastAsia="Calibri" w:hAnsi="Calibri" w:cs="Calibri"/>
          <w:i/>
          <w:iCs/>
          <w:color w:val="000000" w:themeColor="text1"/>
        </w:rPr>
        <w:t xml:space="preserve">: Various Common Statistical Utilities. </w:t>
      </w:r>
      <w:r>
        <w:rPr>
          <w:rFonts w:ascii="Calibri" w:eastAsia="Calibri" w:hAnsi="Calibri" w:cs="Calibri"/>
          <w:color w:val="000000" w:themeColor="text1"/>
        </w:rPr>
        <w:t>R package version 1.0.2.</w:t>
      </w:r>
    </w:p>
    <w:p w14:paraId="2001DBFB" w14:textId="41EC220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Pederson, T. &amp; </w:t>
      </w:r>
      <w:proofErr w:type="spellStart"/>
      <w:r>
        <w:rPr>
          <w:rFonts w:ascii="Calibri" w:eastAsia="Calibri" w:hAnsi="Calibri" w:cs="Calibri"/>
          <w:color w:val="000000" w:themeColor="text1"/>
        </w:rPr>
        <w:t>Crameri</w:t>
      </w:r>
      <w:proofErr w:type="spellEnd"/>
      <w:r>
        <w:rPr>
          <w:rFonts w:ascii="Calibri" w:eastAsia="Calibri" w:hAnsi="Calibri" w:cs="Calibri"/>
          <w:color w:val="000000" w:themeColor="text1"/>
        </w:rPr>
        <w:t xml:space="preserve">, F. 2023. </w:t>
      </w:r>
      <w:proofErr w:type="spellStart"/>
      <w:r>
        <w:rPr>
          <w:rFonts w:ascii="Calibri" w:eastAsia="Calibri" w:hAnsi="Calibri" w:cs="Calibri"/>
          <w:i/>
          <w:iCs/>
          <w:color w:val="000000" w:themeColor="text1"/>
        </w:rPr>
        <w:t>Scico</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 Palettes Based on the Scientific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-Maps. </w:t>
      </w:r>
      <w:r>
        <w:rPr>
          <w:rFonts w:ascii="Calibri" w:eastAsia="Calibri" w:hAnsi="Calibri" w:cs="Calibri"/>
          <w:color w:val="000000" w:themeColor="text1"/>
        </w:rPr>
        <w:t>R package version 1.5.0.</w:t>
      </w:r>
    </w:p>
    <w:p w14:paraId="3643915D" w14:textId="4EE1F72C" w:rsidR="00436331" w:rsidRPr="00436331" w:rsidRDefault="00436331"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R Core Team. 2025. </w:t>
      </w:r>
      <w:r>
        <w:rPr>
          <w:rFonts w:ascii="Calibri" w:eastAsia="Calibri" w:hAnsi="Calibri" w:cs="Calibri"/>
          <w:i/>
          <w:iCs/>
          <w:color w:val="000000" w:themeColor="text1"/>
        </w:rPr>
        <w:t xml:space="preserve">R: A Language and Environment for Statistical Computing. </w:t>
      </w:r>
      <w:r>
        <w:rPr>
          <w:rFonts w:ascii="Calibri" w:eastAsia="Calibri" w:hAnsi="Calibri" w:cs="Calibri"/>
          <w:color w:val="000000" w:themeColor="text1"/>
        </w:rPr>
        <w:t>R Foundation for Statistical Computing, Vienna, Austria.</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lastRenderedPageBreak/>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3D2CAD82" w14:textId="1C8D4057" w:rsidR="00436331" w:rsidRPr="00436331" w:rsidRDefault="004363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Venables, W. N. &amp; Ripley, B. D. 2002. </w:t>
      </w:r>
      <w:r>
        <w:rPr>
          <w:rFonts w:ascii="Calibri" w:eastAsia="Calibri" w:hAnsi="Calibri" w:cs="Calibri"/>
          <w:i/>
          <w:iCs/>
          <w:color w:val="000000" w:themeColor="text1"/>
        </w:rPr>
        <w:t xml:space="preserve">Modern Applied Statistics with S. Fourth Edition. </w:t>
      </w:r>
      <w:r>
        <w:rPr>
          <w:rFonts w:ascii="Calibri" w:eastAsia="Calibri" w:hAnsi="Calibri" w:cs="Calibri"/>
          <w:color w:val="000000" w:themeColor="text1"/>
        </w:rPr>
        <w:t>Springer, New York. ISBN 0-387-95457-0</w:t>
      </w:r>
    </w:p>
    <w:p w14:paraId="0314B9C2" w14:textId="4D0DFEC1"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w:t>
      </w:r>
      <w:r w:rsidR="00FE619B">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63D6BD2F"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2CAEB295" w14:textId="5F0312B8"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Wickham, H. 2016. </w:t>
      </w:r>
      <w:r>
        <w:rPr>
          <w:rFonts w:ascii="Calibri" w:eastAsia="Calibri" w:hAnsi="Calibri" w:cs="Calibri"/>
          <w:i/>
          <w:iCs/>
          <w:color w:val="000000" w:themeColor="text1"/>
        </w:rPr>
        <w:t xml:space="preserve">Ggplot2: Elegant Graphics for Data Analysis. </w:t>
      </w:r>
      <w:r>
        <w:rPr>
          <w:rFonts w:ascii="Calibri" w:eastAsia="Calibri" w:hAnsi="Calibri" w:cs="Calibri"/>
          <w:color w:val="000000" w:themeColor="text1"/>
        </w:rPr>
        <w:t>Springer-Verlag New York</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6921136C" w14:textId="5ADF79FF"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Yim, W.J.,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2004. </w:t>
      </w:r>
      <w:r>
        <w:rPr>
          <w:rFonts w:ascii="Calibri" w:eastAsia="Calibri" w:hAnsi="Calibri" w:cs="Calibri"/>
          <w:i/>
          <w:iCs/>
          <w:color w:val="000000" w:themeColor="text1"/>
        </w:rPr>
        <w:t xml:space="preserve">Real time expression of ACC oxidase and PR-protein genes mediated by </w:t>
      </w:r>
      <w:r>
        <w:rPr>
          <w:rFonts w:ascii="Calibri" w:eastAsia="Calibri" w:hAnsi="Calibri" w:cs="Calibri"/>
          <w:color w:val="000000" w:themeColor="text1"/>
        </w:rPr>
        <w:t xml:space="preserve">Methylobacterium </w:t>
      </w:r>
      <w:r>
        <w:rPr>
          <w:rFonts w:ascii="Calibri" w:eastAsia="Calibri" w:hAnsi="Calibri" w:cs="Calibri"/>
          <w:i/>
          <w:iCs/>
          <w:color w:val="000000" w:themeColor="text1"/>
        </w:rPr>
        <w:t xml:space="preserve">spp. In tomato plants challenged with </w:t>
      </w:r>
      <w:r>
        <w:rPr>
          <w:rFonts w:ascii="Calibri" w:eastAsia="Calibri" w:hAnsi="Calibri" w:cs="Calibri"/>
          <w:color w:val="000000" w:themeColor="text1"/>
        </w:rPr>
        <w:t xml:space="preserve">Xanthomonas campestris </w:t>
      </w:r>
      <w:proofErr w:type="spellStart"/>
      <w:r>
        <w:rPr>
          <w:rFonts w:ascii="Calibri" w:eastAsia="Calibri" w:hAnsi="Calibri" w:cs="Calibri"/>
          <w:i/>
          <w:iCs/>
          <w:color w:val="000000" w:themeColor="text1"/>
        </w:rPr>
        <w:t>pv</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Vesicatoria</w:t>
      </w:r>
      <w:proofErr w:type="spellEnd"/>
      <w:r>
        <w:rPr>
          <w:rFonts w:ascii="Calibri" w:eastAsia="Calibri" w:hAnsi="Calibri" w:cs="Calibri"/>
          <w:i/>
          <w:iCs/>
          <w:color w:val="000000" w:themeColor="text1"/>
        </w:rPr>
        <w:t xml:space="preserve">. </w:t>
      </w:r>
      <w:r>
        <w:rPr>
          <w:rFonts w:ascii="Calibri" w:eastAsia="Calibri" w:hAnsi="Calibri" w:cs="Calibri"/>
          <w:color w:val="000000" w:themeColor="text1"/>
        </w:rPr>
        <w:t>J. of Plant Phys. 171(12), 1064-1075.</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Default="001515E9" w:rsidP="001515E9">
      <w:pPr>
        <w:ind w:firstLine="720"/>
        <w:rPr>
          <w:b/>
          <w:bCs/>
          <w:sz w:val="24"/>
          <w:szCs w:val="24"/>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BFDA4E7" w14:textId="77777777" w:rsidR="007310DF" w:rsidRDefault="007310DF" w:rsidP="007310DF">
      <w:pPr>
        <w:rPr>
          <w:i/>
          <w:iCs/>
        </w:rPr>
      </w:pPr>
    </w:p>
    <w:p w14:paraId="2CAC1892" w14:textId="41B2D12F" w:rsidR="007310DF" w:rsidRPr="00852B34" w:rsidRDefault="007310DF" w:rsidP="007310DF">
      <w:pPr>
        <w:spacing w:line="240" w:lineRule="auto"/>
        <w:ind w:firstLine="720"/>
        <w:rPr>
          <w:rFonts w:ascii="Calibri" w:eastAsia="Calibri" w:hAnsi="Calibri" w:cs="Calibri"/>
          <w:color w:val="000000" w:themeColor="text1"/>
        </w:rPr>
      </w:pPr>
      <w:r>
        <w:rPr>
          <w:rFonts w:ascii="Calibri" w:eastAsia="Calibri" w:hAnsi="Calibri" w:cs="Calibri"/>
          <w:b/>
          <w:bCs/>
          <w:color w:val="000000" w:themeColor="text1"/>
        </w:rPr>
        <w:t xml:space="preserve">Table 1. </w:t>
      </w:r>
      <w:r>
        <w:rPr>
          <w:rFonts w:ascii="Calibri" w:eastAsia="Calibri" w:hAnsi="Calibri" w:cs="Calibri"/>
          <w:color w:val="000000" w:themeColor="text1"/>
        </w:rPr>
        <w:t>Change in mass over two polymers for non-inoculated granules stored for 10 weeks</w:t>
      </w:r>
    </w:p>
    <w:tbl>
      <w:tblPr>
        <w:tblStyle w:val="TableGrid"/>
        <w:tblW w:w="864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337"/>
        <w:gridCol w:w="2161"/>
        <w:gridCol w:w="2430"/>
      </w:tblGrid>
      <w:tr w:rsidR="007310DF" w14:paraId="2D70009C" w14:textId="77777777" w:rsidTr="005D3F6A">
        <w:tc>
          <w:tcPr>
            <w:tcW w:w="1712" w:type="dxa"/>
            <w:tcBorders>
              <w:top w:val="single" w:sz="4" w:space="0" w:color="auto"/>
              <w:left w:val="single" w:sz="4" w:space="0" w:color="auto"/>
              <w:bottom w:val="single" w:sz="4" w:space="0" w:color="auto"/>
            </w:tcBorders>
          </w:tcPr>
          <w:p w14:paraId="61376D08"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Polymer</w:t>
            </w:r>
          </w:p>
        </w:tc>
        <w:tc>
          <w:tcPr>
            <w:tcW w:w="2337" w:type="dxa"/>
            <w:tcBorders>
              <w:top w:val="single" w:sz="4" w:space="0" w:color="auto"/>
              <w:bottom w:val="single" w:sz="4" w:space="0" w:color="auto"/>
            </w:tcBorders>
          </w:tcPr>
          <w:p w14:paraId="265EBD80" w14:textId="6AE64DC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Initial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161" w:type="dxa"/>
            <w:tcBorders>
              <w:top w:val="single" w:sz="4" w:space="0" w:color="auto"/>
              <w:bottom w:val="single" w:sz="4" w:space="0" w:color="auto"/>
            </w:tcBorders>
          </w:tcPr>
          <w:p w14:paraId="1B989911" w14:textId="0509F7F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End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430" w:type="dxa"/>
            <w:tcBorders>
              <w:top w:val="single" w:sz="4" w:space="0" w:color="auto"/>
              <w:bottom w:val="single" w:sz="4" w:space="0" w:color="auto"/>
              <w:right w:val="single" w:sz="4" w:space="0" w:color="auto"/>
            </w:tcBorders>
          </w:tcPr>
          <w:p w14:paraId="4834D22E"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Mass Change (%)</w:t>
            </w:r>
          </w:p>
        </w:tc>
      </w:tr>
      <w:tr w:rsidR="007310DF" w14:paraId="56D9B775" w14:textId="77777777" w:rsidTr="005D3F6A">
        <w:tc>
          <w:tcPr>
            <w:tcW w:w="1712" w:type="dxa"/>
            <w:tcBorders>
              <w:top w:val="single" w:sz="4" w:space="0" w:color="auto"/>
              <w:left w:val="single" w:sz="4" w:space="0" w:color="auto"/>
            </w:tcBorders>
          </w:tcPr>
          <w:p w14:paraId="3CD4289B"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Alginate</w:t>
            </w:r>
          </w:p>
        </w:tc>
        <w:tc>
          <w:tcPr>
            <w:tcW w:w="2337" w:type="dxa"/>
            <w:tcBorders>
              <w:top w:val="single" w:sz="4" w:space="0" w:color="auto"/>
            </w:tcBorders>
          </w:tcPr>
          <w:p w14:paraId="3226842C" w14:textId="687D1D65"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041 g</w:t>
            </w:r>
          </w:p>
        </w:tc>
        <w:tc>
          <w:tcPr>
            <w:tcW w:w="2161" w:type="dxa"/>
            <w:tcBorders>
              <w:top w:val="single" w:sz="4" w:space="0" w:color="auto"/>
            </w:tcBorders>
          </w:tcPr>
          <w:p w14:paraId="0AA958DD" w14:textId="5F2F74FF"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024 g</w:t>
            </w:r>
          </w:p>
        </w:tc>
        <w:tc>
          <w:tcPr>
            <w:tcW w:w="2430" w:type="dxa"/>
            <w:tcBorders>
              <w:top w:val="single" w:sz="4" w:space="0" w:color="auto"/>
              <w:right w:val="single" w:sz="4" w:space="0" w:color="auto"/>
            </w:tcBorders>
          </w:tcPr>
          <w:p w14:paraId="1DC2D7B3"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-41.1%***</w:t>
            </w:r>
          </w:p>
        </w:tc>
      </w:tr>
      <w:tr w:rsidR="007310DF" w14:paraId="57B97CBE" w14:textId="77777777" w:rsidTr="005D3F6A">
        <w:tc>
          <w:tcPr>
            <w:tcW w:w="1712" w:type="dxa"/>
            <w:tcBorders>
              <w:left w:val="single" w:sz="4" w:space="0" w:color="auto"/>
              <w:bottom w:val="single" w:sz="4" w:space="0" w:color="auto"/>
            </w:tcBorders>
          </w:tcPr>
          <w:p w14:paraId="795FDDA4"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Chitosan</w:t>
            </w:r>
          </w:p>
        </w:tc>
        <w:tc>
          <w:tcPr>
            <w:tcW w:w="2337" w:type="dxa"/>
            <w:tcBorders>
              <w:bottom w:val="single" w:sz="4" w:space="0" w:color="auto"/>
            </w:tcBorders>
          </w:tcPr>
          <w:p w14:paraId="6DC6CA1F" w14:textId="37E57998"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031 g</w:t>
            </w:r>
          </w:p>
        </w:tc>
        <w:tc>
          <w:tcPr>
            <w:tcW w:w="2161" w:type="dxa"/>
            <w:tcBorders>
              <w:bottom w:val="single" w:sz="4" w:space="0" w:color="auto"/>
            </w:tcBorders>
          </w:tcPr>
          <w:p w14:paraId="7E44F6AD" w14:textId="281F2B69"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019 g</w:t>
            </w:r>
          </w:p>
        </w:tc>
        <w:tc>
          <w:tcPr>
            <w:tcW w:w="2430" w:type="dxa"/>
            <w:tcBorders>
              <w:bottom w:val="single" w:sz="4" w:space="0" w:color="auto"/>
              <w:right w:val="single" w:sz="4" w:space="0" w:color="auto"/>
            </w:tcBorders>
          </w:tcPr>
          <w:p w14:paraId="36B84EF2"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-38.5%***</w:t>
            </w:r>
          </w:p>
        </w:tc>
      </w:tr>
    </w:tbl>
    <w:p w14:paraId="5A4C528D" w14:textId="77777777" w:rsidR="007310DF" w:rsidRDefault="007310DF" w:rsidP="001515E9">
      <w:pPr>
        <w:ind w:firstLine="720"/>
        <w:rPr>
          <w:rFonts w:ascii="Calibri" w:eastAsia="Calibri" w:hAnsi="Calibri" w:cs="Calibri"/>
          <w:color w:val="000000" w:themeColor="text1"/>
        </w:rPr>
      </w:pPr>
    </w:p>
    <w:p w14:paraId="5FC06E08" w14:textId="77777777" w:rsidR="007310DF" w:rsidRPr="000042EA" w:rsidRDefault="007310DF" w:rsidP="007310DF">
      <w:pPr>
        <w:ind w:left="720"/>
      </w:pPr>
      <w:r>
        <w:rPr>
          <w:b/>
          <w:bCs/>
        </w:rPr>
        <w:t xml:space="preserve">Table 2. </w:t>
      </w:r>
      <w:r>
        <w:t xml:space="preserve">Summarized fruit data for inoculation location treatments in salt stressed tomato plants inoculated with </w:t>
      </w:r>
      <w:r>
        <w:rPr>
          <w:i/>
          <w:iCs/>
        </w:rPr>
        <w:t>M. oryzae.</w:t>
      </w:r>
    </w:p>
    <w:tbl>
      <w:tblPr>
        <w:tblStyle w:val="TableGrid"/>
        <w:tblW w:w="9990" w:type="dxa"/>
        <w:tblInd w:w="-95" w:type="dxa"/>
        <w:tblLook w:val="04A0" w:firstRow="1" w:lastRow="0" w:firstColumn="1" w:lastColumn="0" w:noHBand="0" w:noVBand="1"/>
      </w:tblPr>
      <w:tblGrid>
        <w:gridCol w:w="1183"/>
        <w:gridCol w:w="1247"/>
        <w:gridCol w:w="1350"/>
        <w:gridCol w:w="2086"/>
        <w:gridCol w:w="1309"/>
        <w:gridCol w:w="1657"/>
        <w:gridCol w:w="1158"/>
      </w:tblGrid>
      <w:tr w:rsidR="007310DF" w14:paraId="2D95B195" w14:textId="77777777" w:rsidTr="005D3F6A">
        <w:tc>
          <w:tcPr>
            <w:tcW w:w="1183" w:type="dxa"/>
            <w:tcBorders>
              <w:top w:val="single" w:sz="4" w:space="0" w:color="auto"/>
              <w:left w:val="single" w:sz="4" w:space="0" w:color="auto"/>
              <w:bottom w:val="single" w:sz="4" w:space="0" w:color="auto"/>
              <w:right w:val="nil"/>
            </w:tcBorders>
          </w:tcPr>
          <w:p w14:paraId="744A06F0"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56F923D1"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2EDFE1DE"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5DE8CC6D"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46F75614"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19AE06FF"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44F3449" w14:textId="77777777" w:rsidR="007310DF" w:rsidRPr="000042EA" w:rsidRDefault="007310DF" w:rsidP="005D3F6A">
            <w:pPr>
              <w:rPr>
                <w:b/>
                <w:bCs/>
              </w:rPr>
            </w:pPr>
            <w:r w:rsidRPr="000042EA">
              <w:rPr>
                <w:b/>
                <w:bCs/>
              </w:rPr>
              <w:t>Fruit w/ BER (%)</w:t>
            </w:r>
          </w:p>
        </w:tc>
      </w:tr>
      <w:tr w:rsidR="007310DF" w14:paraId="3DE1A597" w14:textId="77777777" w:rsidTr="005D3F6A">
        <w:tc>
          <w:tcPr>
            <w:tcW w:w="1183" w:type="dxa"/>
            <w:tcBorders>
              <w:top w:val="single" w:sz="4" w:space="0" w:color="auto"/>
              <w:left w:val="single" w:sz="4" w:space="0" w:color="auto"/>
              <w:bottom w:val="nil"/>
              <w:right w:val="nil"/>
            </w:tcBorders>
          </w:tcPr>
          <w:p w14:paraId="62CA6B88"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0A8C2869" w14:textId="77777777" w:rsidR="007310DF" w:rsidRDefault="007310DF" w:rsidP="005D3F6A">
            <w:r>
              <w:t>477</w:t>
            </w:r>
          </w:p>
        </w:tc>
        <w:tc>
          <w:tcPr>
            <w:tcW w:w="1350" w:type="dxa"/>
            <w:tcBorders>
              <w:top w:val="single" w:sz="4" w:space="0" w:color="auto"/>
              <w:left w:val="nil"/>
              <w:bottom w:val="nil"/>
              <w:right w:val="nil"/>
            </w:tcBorders>
          </w:tcPr>
          <w:p w14:paraId="3DF6FC1E" w14:textId="77777777" w:rsidR="007310DF" w:rsidRDefault="007310DF" w:rsidP="005D3F6A">
            <w:r>
              <w:t>180</w:t>
            </w:r>
          </w:p>
        </w:tc>
        <w:tc>
          <w:tcPr>
            <w:tcW w:w="2086" w:type="dxa"/>
            <w:tcBorders>
              <w:top w:val="single" w:sz="4" w:space="0" w:color="auto"/>
              <w:left w:val="nil"/>
              <w:bottom w:val="nil"/>
              <w:right w:val="nil"/>
            </w:tcBorders>
          </w:tcPr>
          <w:p w14:paraId="4732D8AD" w14:textId="77777777" w:rsidR="007310DF" w:rsidRDefault="007310DF" w:rsidP="005D3F6A">
            <w:r>
              <w:t xml:space="preserve">79.30 </w:t>
            </w:r>
            <w:r>
              <w:rPr>
                <w:rFonts w:cstheme="minorHAnsi"/>
              </w:rPr>
              <w:t xml:space="preserve">± 54.41 </w:t>
            </w:r>
            <w:r>
              <w:t>g</w:t>
            </w:r>
          </w:p>
        </w:tc>
        <w:tc>
          <w:tcPr>
            <w:tcW w:w="1309" w:type="dxa"/>
            <w:tcBorders>
              <w:top w:val="single" w:sz="4" w:space="0" w:color="auto"/>
              <w:left w:val="nil"/>
              <w:bottom w:val="nil"/>
              <w:right w:val="nil"/>
            </w:tcBorders>
          </w:tcPr>
          <w:p w14:paraId="04AF2D28" w14:textId="77777777" w:rsidR="007310DF" w:rsidRDefault="007310DF" w:rsidP="005D3F6A">
            <w:r>
              <w:t>37.83 kg</w:t>
            </w:r>
          </w:p>
        </w:tc>
        <w:tc>
          <w:tcPr>
            <w:tcW w:w="1657" w:type="dxa"/>
            <w:tcBorders>
              <w:top w:val="single" w:sz="4" w:space="0" w:color="auto"/>
              <w:left w:val="nil"/>
              <w:bottom w:val="nil"/>
              <w:right w:val="nil"/>
            </w:tcBorders>
          </w:tcPr>
          <w:p w14:paraId="4F6415DF" w14:textId="77777777" w:rsidR="007310DF" w:rsidRDefault="007310DF" w:rsidP="005D3F6A">
            <w:r>
              <w:t xml:space="preserve">7.38 </w:t>
            </w:r>
            <w:r>
              <w:rPr>
                <w:rFonts w:cstheme="minorHAnsi"/>
              </w:rPr>
              <w:t xml:space="preserve">± 1.41 </w:t>
            </w:r>
            <w:r>
              <w:t>%</w:t>
            </w:r>
          </w:p>
        </w:tc>
        <w:tc>
          <w:tcPr>
            <w:tcW w:w="1158" w:type="dxa"/>
            <w:tcBorders>
              <w:top w:val="single" w:sz="4" w:space="0" w:color="auto"/>
              <w:left w:val="nil"/>
              <w:bottom w:val="nil"/>
              <w:right w:val="single" w:sz="4" w:space="0" w:color="auto"/>
            </w:tcBorders>
          </w:tcPr>
          <w:p w14:paraId="4DA7EAA5" w14:textId="77777777" w:rsidR="007310DF" w:rsidRDefault="007310DF" w:rsidP="005D3F6A">
            <w:r>
              <w:t>45.91%</w:t>
            </w:r>
          </w:p>
        </w:tc>
      </w:tr>
      <w:tr w:rsidR="007310DF" w14:paraId="0E641E8D" w14:textId="77777777" w:rsidTr="005D3F6A">
        <w:tc>
          <w:tcPr>
            <w:tcW w:w="1183" w:type="dxa"/>
            <w:tcBorders>
              <w:top w:val="nil"/>
              <w:left w:val="single" w:sz="4" w:space="0" w:color="auto"/>
              <w:bottom w:val="nil"/>
              <w:right w:val="nil"/>
            </w:tcBorders>
          </w:tcPr>
          <w:p w14:paraId="149A700B" w14:textId="77777777" w:rsidR="007310DF" w:rsidRPr="00D36B25" w:rsidRDefault="007310DF" w:rsidP="005D3F6A">
            <w:r w:rsidRPr="00D36B25">
              <w:t>Soil</w:t>
            </w:r>
          </w:p>
        </w:tc>
        <w:tc>
          <w:tcPr>
            <w:tcW w:w="1247" w:type="dxa"/>
            <w:tcBorders>
              <w:top w:val="nil"/>
              <w:left w:val="nil"/>
              <w:bottom w:val="nil"/>
              <w:right w:val="nil"/>
            </w:tcBorders>
          </w:tcPr>
          <w:p w14:paraId="03C915D7" w14:textId="77777777" w:rsidR="007310DF" w:rsidRDefault="007310DF" w:rsidP="005D3F6A">
            <w:r>
              <w:t>453</w:t>
            </w:r>
          </w:p>
        </w:tc>
        <w:tc>
          <w:tcPr>
            <w:tcW w:w="1350" w:type="dxa"/>
            <w:tcBorders>
              <w:top w:val="nil"/>
              <w:left w:val="nil"/>
              <w:bottom w:val="nil"/>
              <w:right w:val="nil"/>
            </w:tcBorders>
          </w:tcPr>
          <w:p w14:paraId="5457834A" w14:textId="77777777" w:rsidR="007310DF" w:rsidRDefault="007310DF" w:rsidP="005D3F6A">
            <w:r>
              <w:t>171</w:t>
            </w:r>
          </w:p>
        </w:tc>
        <w:tc>
          <w:tcPr>
            <w:tcW w:w="2086" w:type="dxa"/>
            <w:tcBorders>
              <w:top w:val="nil"/>
              <w:left w:val="nil"/>
              <w:bottom w:val="nil"/>
              <w:right w:val="nil"/>
            </w:tcBorders>
          </w:tcPr>
          <w:p w14:paraId="3C5491D6" w14:textId="77777777" w:rsidR="007310DF" w:rsidRDefault="007310DF" w:rsidP="005D3F6A">
            <w:r>
              <w:t xml:space="preserve">78.85 </w:t>
            </w:r>
            <w:r>
              <w:rPr>
                <w:rFonts w:cstheme="minorHAnsi"/>
              </w:rPr>
              <w:t>± 49.43</w:t>
            </w:r>
            <w:r>
              <w:t xml:space="preserve"> g</w:t>
            </w:r>
          </w:p>
        </w:tc>
        <w:tc>
          <w:tcPr>
            <w:tcW w:w="1309" w:type="dxa"/>
            <w:tcBorders>
              <w:top w:val="nil"/>
              <w:left w:val="nil"/>
              <w:bottom w:val="nil"/>
              <w:right w:val="nil"/>
            </w:tcBorders>
          </w:tcPr>
          <w:p w14:paraId="136BA46C" w14:textId="77777777" w:rsidR="007310DF" w:rsidRDefault="007310DF" w:rsidP="005D3F6A">
            <w:r>
              <w:t>35.72 kg</w:t>
            </w:r>
          </w:p>
        </w:tc>
        <w:tc>
          <w:tcPr>
            <w:tcW w:w="1657" w:type="dxa"/>
            <w:tcBorders>
              <w:top w:val="nil"/>
              <w:left w:val="nil"/>
              <w:bottom w:val="nil"/>
              <w:right w:val="nil"/>
            </w:tcBorders>
          </w:tcPr>
          <w:p w14:paraId="238F895F" w14:textId="77777777" w:rsidR="007310DF" w:rsidRDefault="007310DF" w:rsidP="005D3F6A">
            <w:r>
              <w:t xml:space="preserve">7.50 </w:t>
            </w:r>
            <w:r>
              <w:rPr>
                <w:rFonts w:cstheme="minorHAnsi"/>
              </w:rPr>
              <w:t xml:space="preserve">± 1.40 </w:t>
            </w:r>
            <w:r>
              <w:t>%</w:t>
            </w:r>
          </w:p>
        </w:tc>
        <w:tc>
          <w:tcPr>
            <w:tcW w:w="1158" w:type="dxa"/>
            <w:tcBorders>
              <w:top w:val="nil"/>
              <w:left w:val="nil"/>
              <w:bottom w:val="nil"/>
              <w:right w:val="single" w:sz="4" w:space="0" w:color="auto"/>
            </w:tcBorders>
          </w:tcPr>
          <w:p w14:paraId="5495B596" w14:textId="77777777" w:rsidR="007310DF" w:rsidRDefault="007310DF" w:rsidP="005D3F6A">
            <w:r>
              <w:t>45.70%</w:t>
            </w:r>
          </w:p>
        </w:tc>
      </w:tr>
      <w:tr w:rsidR="007310DF" w14:paraId="5DC3F06B" w14:textId="77777777" w:rsidTr="005D3F6A">
        <w:tc>
          <w:tcPr>
            <w:tcW w:w="1183" w:type="dxa"/>
            <w:tcBorders>
              <w:top w:val="nil"/>
              <w:left w:val="single" w:sz="4" w:space="0" w:color="auto"/>
              <w:bottom w:val="nil"/>
              <w:right w:val="nil"/>
            </w:tcBorders>
          </w:tcPr>
          <w:p w14:paraId="31F4BFA5" w14:textId="77777777" w:rsidR="007310DF" w:rsidRPr="00D36B25" w:rsidRDefault="007310DF" w:rsidP="005D3F6A">
            <w:r w:rsidRPr="00D36B25">
              <w:t>Foliar</w:t>
            </w:r>
          </w:p>
        </w:tc>
        <w:tc>
          <w:tcPr>
            <w:tcW w:w="1247" w:type="dxa"/>
            <w:tcBorders>
              <w:top w:val="nil"/>
              <w:left w:val="nil"/>
              <w:bottom w:val="nil"/>
              <w:right w:val="nil"/>
            </w:tcBorders>
          </w:tcPr>
          <w:p w14:paraId="1568EE2B" w14:textId="77777777" w:rsidR="007310DF" w:rsidRDefault="007310DF" w:rsidP="005D3F6A">
            <w:r>
              <w:t>445</w:t>
            </w:r>
          </w:p>
        </w:tc>
        <w:tc>
          <w:tcPr>
            <w:tcW w:w="1350" w:type="dxa"/>
            <w:tcBorders>
              <w:top w:val="nil"/>
              <w:left w:val="nil"/>
              <w:bottom w:val="nil"/>
              <w:right w:val="nil"/>
            </w:tcBorders>
          </w:tcPr>
          <w:p w14:paraId="75859733" w14:textId="77777777" w:rsidR="007310DF" w:rsidRDefault="007310DF" w:rsidP="005D3F6A">
            <w:r>
              <w:t>134**</w:t>
            </w:r>
          </w:p>
        </w:tc>
        <w:tc>
          <w:tcPr>
            <w:tcW w:w="2086" w:type="dxa"/>
            <w:tcBorders>
              <w:top w:val="nil"/>
              <w:left w:val="nil"/>
              <w:bottom w:val="nil"/>
              <w:right w:val="nil"/>
            </w:tcBorders>
          </w:tcPr>
          <w:p w14:paraId="2106667B" w14:textId="77777777" w:rsidR="007310DF" w:rsidRDefault="007310DF" w:rsidP="005D3F6A">
            <w:r>
              <w:t xml:space="preserve">59.77 </w:t>
            </w:r>
            <w:r>
              <w:rPr>
                <w:rFonts w:cstheme="minorHAnsi"/>
              </w:rPr>
              <w:t xml:space="preserve">± 45.36 </w:t>
            </w:r>
            <w:r>
              <w:t>g</w:t>
            </w:r>
          </w:p>
        </w:tc>
        <w:tc>
          <w:tcPr>
            <w:tcW w:w="1309" w:type="dxa"/>
            <w:tcBorders>
              <w:top w:val="nil"/>
              <w:left w:val="nil"/>
              <w:bottom w:val="nil"/>
              <w:right w:val="nil"/>
            </w:tcBorders>
          </w:tcPr>
          <w:p w14:paraId="0D964657" w14:textId="77777777" w:rsidR="007310DF" w:rsidRDefault="007310DF" w:rsidP="005D3F6A">
            <w:r>
              <w:t>26.60 kg</w:t>
            </w:r>
            <w:r w:rsidRPr="00EC2D64">
              <w:t>***</w:t>
            </w:r>
          </w:p>
        </w:tc>
        <w:tc>
          <w:tcPr>
            <w:tcW w:w="1657" w:type="dxa"/>
            <w:tcBorders>
              <w:top w:val="nil"/>
              <w:left w:val="nil"/>
              <w:bottom w:val="nil"/>
              <w:right w:val="nil"/>
            </w:tcBorders>
          </w:tcPr>
          <w:p w14:paraId="59154049" w14:textId="77777777" w:rsidR="007310DF" w:rsidRDefault="007310DF" w:rsidP="005D3F6A">
            <w:r>
              <w:t xml:space="preserve">8.25 </w:t>
            </w:r>
            <w:r>
              <w:rPr>
                <w:rFonts w:cstheme="minorHAnsi"/>
              </w:rPr>
              <w:t xml:space="preserve">± 2.06 </w:t>
            </w:r>
            <w:r>
              <w:t>%</w:t>
            </w:r>
          </w:p>
        </w:tc>
        <w:tc>
          <w:tcPr>
            <w:tcW w:w="1158" w:type="dxa"/>
            <w:tcBorders>
              <w:top w:val="nil"/>
              <w:left w:val="nil"/>
              <w:bottom w:val="nil"/>
              <w:right w:val="single" w:sz="4" w:space="0" w:color="auto"/>
            </w:tcBorders>
          </w:tcPr>
          <w:p w14:paraId="1F5011B4" w14:textId="77777777" w:rsidR="007310DF" w:rsidRDefault="007310DF" w:rsidP="005D3F6A">
            <w:r>
              <w:t>50.34%</w:t>
            </w:r>
          </w:p>
        </w:tc>
      </w:tr>
      <w:tr w:rsidR="007310DF" w14:paraId="6B724A30" w14:textId="77777777" w:rsidTr="005D3F6A">
        <w:tc>
          <w:tcPr>
            <w:tcW w:w="1183" w:type="dxa"/>
            <w:tcBorders>
              <w:top w:val="nil"/>
              <w:left w:val="single" w:sz="4" w:space="0" w:color="auto"/>
              <w:bottom w:val="single" w:sz="4" w:space="0" w:color="auto"/>
              <w:right w:val="nil"/>
            </w:tcBorders>
          </w:tcPr>
          <w:p w14:paraId="40EB2465" w14:textId="77777777" w:rsidR="007310DF" w:rsidRPr="00D36B25" w:rsidRDefault="007310DF" w:rsidP="005D3F6A">
            <w:proofErr w:type="spellStart"/>
            <w:r w:rsidRPr="00D36B25">
              <w:t>Soil+Foliar</w:t>
            </w:r>
            <w:proofErr w:type="spellEnd"/>
          </w:p>
        </w:tc>
        <w:tc>
          <w:tcPr>
            <w:tcW w:w="1247" w:type="dxa"/>
            <w:tcBorders>
              <w:top w:val="nil"/>
              <w:left w:val="nil"/>
              <w:bottom w:val="single" w:sz="4" w:space="0" w:color="auto"/>
              <w:right w:val="nil"/>
            </w:tcBorders>
          </w:tcPr>
          <w:p w14:paraId="17E00345" w14:textId="77777777" w:rsidR="007310DF" w:rsidRDefault="007310DF" w:rsidP="005D3F6A">
            <w:r>
              <w:t>598***</w:t>
            </w:r>
          </w:p>
        </w:tc>
        <w:tc>
          <w:tcPr>
            <w:tcW w:w="1350" w:type="dxa"/>
            <w:tcBorders>
              <w:top w:val="nil"/>
              <w:left w:val="nil"/>
              <w:bottom w:val="single" w:sz="4" w:space="0" w:color="auto"/>
              <w:right w:val="nil"/>
            </w:tcBorders>
          </w:tcPr>
          <w:p w14:paraId="07EA39F9" w14:textId="77777777" w:rsidR="007310DF" w:rsidRDefault="007310DF" w:rsidP="005D3F6A">
            <w:r>
              <w:t>133**</w:t>
            </w:r>
          </w:p>
        </w:tc>
        <w:tc>
          <w:tcPr>
            <w:tcW w:w="2086" w:type="dxa"/>
            <w:tcBorders>
              <w:top w:val="nil"/>
              <w:left w:val="nil"/>
              <w:bottom w:val="single" w:sz="4" w:space="0" w:color="auto"/>
              <w:right w:val="nil"/>
            </w:tcBorders>
          </w:tcPr>
          <w:p w14:paraId="3FBEB902" w14:textId="77777777" w:rsidR="007310DF" w:rsidRDefault="007310DF" w:rsidP="005D3F6A">
            <w:r>
              <w:t xml:space="preserve">55.30 </w:t>
            </w:r>
            <w:r>
              <w:rPr>
                <w:rFonts w:cstheme="minorHAnsi"/>
              </w:rPr>
              <w:t xml:space="preserve">± 33.59 </w:t>
            </w:r>
            <w:r>
              <w:t>g***</w:t>
            </w:r>
          </w:p>
        </w:tc>
        <w:tc>
          <w:tcPr>
            <w:tcW w:w="1309" w:type="dxa"/>
            <w:tcBorders>
              <w:top w:val="nil"/>
              <w:left w:val="nil"/>
              <w:bottom w:val="single" w:sz="4" w:space="0" w:color="auto"/>
              <w:right w:val="nil"/>
            </w:tcBorders>
          </w:tcPr>
          <w:p w14:paraId="12CC5A5F" w14:textId="77777777" w:rsidR="007310DF" w:rsidRDefault="007310DF" w:rsidP="005D3F6A">
            <w:r>
              <w:t>33.07 kg</w:t>
            </w:r>
          </w:p>
        </w:tc>
        <w:tc>
          <w:tcPr>
            <w:tcW w:w="1657" w:type="dxa"/>
            <w:tcBorders>
              <w:top w:val="nil"/>
              <w:left w:val="nil"/>
              <w:bottom w:val="single" w:sz="4" w:space="0" w:color="auto"/>
              <w:right w:val="nil"/>
            </w:tcBorders>
          </w:tcPr>
          <w:p w14:paraId="44B39D6B" w14:textId="77777777" w:rsidR="007310DF" w:rsidRDefault="007310DF" w:rsidP="005D3F6A">
            <w:r>
              <w:t xml:space="preserve">8.77 </w:t>
            </w:r>
            <w:r>
              <w:rPr>
                <w:rFonts w:cstheme="minorHAnsi"/>
              </w:rPr>
              <w:t xml:space="preserve">± 1.30 </w:t>
            </w:r>
            <w:r>
              <w:t>%**</w:t>
            </w:r>
          </w:p>
        </w:tc>
        <w:tc>
          <w:tcPr>
            <w:tcW w:w="1158" w:type="dxa"/>
            <w:tcBorders>
              <w:top w:val="nil"/>
              <w:left w:val="nil"/>
              <w:bottom w:val="single" w:sz="4" w:space="0" w:color="auto"/>
              <w:right w:val="single" w:sz="4" w:space="0" w:color="auto"/>
            </w:tcBorders>
          </w:tcPr>
          <w:p w14:paraId="39AAE079" w14:textId="77777777" w:rsidR="007310DF" w:rsidRDefault="007310DF" w:rsidP="005D3F6A">
            <w:r>
              <w:t>60.87%*</w:t>
            </w:r>
          </w:p>
        </w:tc>
      </w:tr>
    </w:tbl>
    <w:p w14:paraId="1B622827" w14:textId="77777777" w:rsidR="007310DF" w:rsidRDefault="007310DF" w:rsidP="007310DF">
      <w:pPr>
        <w:rPr>
          <w:rFonts w:ascii="Calibri" w:eastAsia="Calibri" w:hAnsi="Calibri" w:cs="Calibri"/>
          <w:color w:val="000000" w:themeColor="text1"/>
        </w:rPr>
      </w:pPr>
    </w:p>
    <w:p w14:paraId="51F00494" w14:textId="77777777" w:rsidR="007310DF" w:rsidRPr="000042EA" w:rsidRDefault="007310DF" w:rsidP="007310DF">
      <w:pPr>
        <w:ind w:left="720"/>
      </w:pPr>
      <w:r>
        <w:rPr>
          <w:b/>
          <w:bCs/>
        </w:rPr>
        <w:t xml:space="preserve">Table 3. </w:t>
      </w:r>
      <w:r>
        <w:t>Summarized fruit data for inoculation timing treatments in tomato plants inoculated with microbial consortium granules</w:t>
      </w:r>
      <w:r>
        <w:rPr>
          <w:i/>
          <w:iCs/>
        </w:rPr>
        <w:t>.</w:t>
      </w:r>
    </w:p>
    <w:tbl>
      <w:tblPr>
        <w:tblStyle w:val="TableGrid"/>
        <w:tblW w:w="9990" w:type="dxa"/>
        <w:tblInd w:w="-95" w:type="dxa"/>
        <w:tblLook w:val="04A0" w:firstRow="1" w:lastRow="0" w:firstColumn="1" w:lastColumn="0" w:noHBand="0" w:noVBand="1"/>
      </w:tblPr>
      <w:tblGrid>
        <w:gridCol w:w="1629"/>
        <w:gridCol w:w="1185"/>
        <w:gridCol w:w="1341"/>
        <w:gridCol w:w="1926"/>
        <w:gridCol w:w="1234"/>
        <w:gridCol w:w="1567"/>
        <w:gridCol w:w="1108"/>
      </w:tblGrid>
      <w:tr w:rsidR="007310DF" w14:paraId="1FAAE1E2" w14:textId="77777777" w:rsidTr="005D3F6A">
        <w:tc>
          <w:tcPr>
            <w:tcW w:w="1183" w:type="dxa"/>
            <w:tcBorders>
              <w:top w:val="single" w:sz="4" w:space="0" w:color="auto"/>
              <w:left w:val="single" w:sz="4" w:space="0" w:color="auto"/>
              <w:bottom w:val="single" w:sz="4" w:space="0" w:color="auto"/>
              <w:right w:val="nil"/>
            </w:tcBorders>
          </w:tcPr>
          <w:p w14:paraId="7FEC8484"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2FA4CB98"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602341A3"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4399E5A1"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020B1C0C"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7F3FA191"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7263422" w14:textId="77777777" w:rsidR="007310DF" w:rsidRPr="000042EA" w:rsidRDefault="007310DF" w:rsidP="005D3F6A">
            <w:pPr>
              <w:rPr>
                <w:b/>
                <w:bCs/>
              </w:rPr>
            </w:pPr>
            <w:r w:rsidRPr="000042EA">
              <w:rPr>
                <w:b/>
                <w:bCs/>
              </w:rPr>
              <w:t>Fruit w/ BER (%)</w:t>
            </w:r>
          </w:p>
        </w:tc>
      </w:tr>
      <w:tr w:rsidR="007310DF" w14:paraId="04401C9D" w14:textId="77777777" w:rsidTr="005D3F6A">
        <w:tc>
          <w:tcPr>
            <w:tcW w:w="1183" w:type="dxa"/>
            <w:tcBorders>
              <w:top w:val="single" w:sz="4" w:space="0" w:color="auto"/>
              <w:left w:val="single" w:sz="4" w:space="0" w:color="auto"/>
              <w:bottom w:val="nil"/>
              <w:right w:val="nil"/>
            </w:tcBorders>
          </w:tcPr>
          <w:p w14:paraId="79A8534B"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49906D4A" w14:textId="77777777" w:rsidR="007310DF" w:rsidRDefault="007310DF" w:rsidP="005D3F6A">
            <w:r>
              <w:t>578</w:t>
            </w:r>
          </w:p>
        </w:tc>
        <w:tc>
          <w:tcPr>
            <w:tcW w:w="1350" w:type="dxa"/>
            <w:tcBorders>
              <w:top w:val="single" w:sz="4" w:space="0" w:color="auto"/>
              <w:left w:val="nil"/>
              <w:bottom w:val="nil"/>
              <w:right w:val="nil"/>
            </w:tcBorders>
          </w:tcPr>
          <w:p w14:paraId="44BD9244" w14:textId="77777777" w:rsidR="007310DF" w:rsidRDefault="007310DF" w:rsidP="005D3F6A">
            <w:r>
              <w:t>531</w:t>
            </w:r>
          </w:p>
        </w:tc>
        <w:tc>
          <w:tcPr>
            <w:tcW w:w="2086" w:type="dxa"/>
            <w:tcBorders>
              <w:top w:val="single" w:sz="4" w:space="0" w:color="auto"/>
              <w:left w:val="nil"/>
              <w:bottom w:val="nil"/>
              <w:right w:val="nil"/>
            </w:tcBorders>
          </w:tcPr>
          <w:p w14:paraId="37A10123" w14:textId="77777777" w:rsidR="007310DF" w:rsidRDefault="007310DF" w:rsidP="005D3F6A">
            <w:r>
              <w:t xml:space="preserve">118.01 </w:t>
            </w:r>
            <w:r>
              <w:rPr>
                <w:rFonts w:cstheme="minorHAnsi"/>
              </w:rPr>
              <w:t xml:space="preserve">± 69.05 </w:t>
            </w:r>
            <w:r>
              <w:t>g</w:t>
            </w:r>
          </w:p>
        </w:tc>
        <w:tc>
          <w:tcPr>
            <w:tcW w:w="1309" w:type="dxa"/>
            <w:tcBorders>
              <w:top w:val="single" w:sz="4" w:space="0" w:color="auto"/>
              <w:left w:val="nil"/>
              <w:bottom w:val="nil"/>
              <w:right w:val="nil"/>
            </w:tcBorders>
          </w:tcPr>
          <w:p w14:paraId="36B56BAA" w14:textId="77777777" w:rsidR="007310DF" w:rsidRDefault="007310DF" w:rsidP="005D3F6A">
            <w:r>
              <w:t>31.17 kg</w:t>
            </w:r>
          </w:p>
        </w:tc>
        <w:tc>
          <w:tcPr>
            <w:tcW w:w="1657" w:type="dxa"/>
            <w:tcBorders>
              <w:top w:val="single" w:sz="4" w:space="0" w:color="auto"/>
              <w:left w:val="nil"/>
              <w:bottom w:val="nil"/>
              <w:right w:val="nil"/>
            </w:tcBorders>
          </w:tcPr>
          <w:p w14:paraId="68F02B54" w14:textId="77777777" w:rsidR="007310DF" w:rsidRDefault="007310DF" w:rsidP="005D3F6A">
            <w:r>
              <w:t xml:space="preserve">6.41 </w:t>
            </w:r>
            <w:r>
              <w:rPr>
                <w:rFonts w:cstheme="minorHAnsi"/>
              </w:rPr>
              <w:t xml:space="preserve">± 1.58 </w:t>
            </w:r>
            <w:r>
              <w:t>%</w:t>
            </w:r>
          </w:p>
        </w:tc>
        <w:tc>
          <w:tcPr>
            <w:tcW w:w="1158" w:type="dxa"/>
            <w:tcBorders>
              <w:top w:val="single" w:sz="4" w:space="0" w:color="auto"/>
              <w:left w:val="nil"/>
              <w:bottom w:val="nil"/>
              <w:right w:val="single" w:sz="4" w:space="0" w:color="auto"/>
            </w:tcBorders>
          </w:tcPr>
          <w:p w14:paraId="60BB15CC" w14:textId="77777777" w:rsidR="007310DF" w:rsidRDefault="007310DF" w:rsidP="005D3F6A">
            <w:r>
              <w:t>8.13%</w:t>
            </w:r>
          </w:p>
        </w:tc>
      </w:tr>
      <w:tr w:rsidR="007310DF" w14:paraId="76984CCF" w14:textId="77777777" w:rsidTr="005D3F6A">
        <w:tc>
          <w:tcPr>
            <w:tcW w:w="1183" w:type="dxa"/>
            <w:tcBorders>
              <w:top w:val="nil"/>
              <w:left w:val="single" w:sz="4" w:space="0" w:color="auto"/>
              <w:bottom w:val="nil"/>
              <w:right w:val="nil"/>
            </w:tcBorders>
          </w:tcPr>
          <w:p w14:paraId="2A965CEC" w14:textId="77777777" w:rsidR="007310DF" w:rsidRPr="00D36B25" w:rsidRDefault="007310DF" w:rsidP="005D3F6A">
            <w:r>
              <w:t>Germination</w:t>
            </w:r>
          </w:p>
        </w:tc>
        <w:tc>
          <w:tcPr>
            <w:tcW w:w="1247" w:type="dxa"/>
            <w:tcBorders>
              <w:top w:val="nil"/>
              <w:left w:val="nil"/>
              <w:bottom w:val="nil"/>
              <w:right w:val="nil"/>
            </w:tcBorders>
          </w:tcPr>
          <w:p w14:paraId="657791D0" w14:textId="77777777" w:rsidR="007310DF" w:rsidRDefault="007310DF" w:rsidP="005D3F6A">
            <w:r>
              <w:t>487</w:t>
            </w:r>
          </w:p>
        </w:tc>
        <w:tc>
          <w:tcPr>
            <w:tcW w:w="1350" w:type="dxa"/>
            <w:tcBorders>
              <w:top w:val="nil"/>
              <w:left w:val="nil"/>
              <w:bottom w:val="nil"/>
              <w:right w:val="nil"/>
            </w:tcBorders>
          </w:tcPr>
          <w:p w14:paraId="3721CEBA" w14:textId="77777777" w:rsidR="007310DF" w:rsidRDefault="007310DF" w:rsidP="005D3F6A">
            <w:r>
              <w:t>446</w:t>
            </w:r>
          </w:p>
        </w:tc>
        <w:tc>
          <w:tcPr>
            <w:tcW w:w="2086" w:type="dxa"/>
            <w:tcBorders>
              <w:top w:val="nil"/>
              <w:left w:val="nil"/>
              <w:bottom w:val="nil"/>
              <w:right w:val="nil"/>
            </w:tcBorders>
          </w:tcPr>
          <w:p w14:paraId="27047A35" w14:textId="77777777" w:rsidR="007310DF" w:rsidRDefault="007310DF" w:rsidP="005D3F6A">
            <w:r>
              <w:t xml:space="preserve">127.32 </w:t>
            </w:r>
            <w:r>
              <w:rPr>
                <w:rFonts w:cstheme="minorHAnsi"/>
              </w:rPr>
              <w:t>± 80.78</w:t>
            </w:r>
            <w:r>
              <w:t xml:space="preserve"> g</w:t>
            </w:r>
          </w:p>
        </w:tc>
        <w:tc>
          <w:tcPr>
            <w:tcW w:w="1309" w:type="dxa"/>
            <w:tcBorders>
              <w:top w:val="nil"/>
              <w:left w:val="nil"/>
              <w:bottom w:val="nil"/>
              <w:right w:val="nil"/>
            </w:tcBorders>
          </w:tcPr>
          <w:p w14:paraId="71D1056A" w14:textId="77777777" w:rsidR="007310DF" w:rsidRDefault="007310DF" w:rsidP="005D3F6A">
            <w:r>
              <w:t>28.02 kg</w:t>
            </w:r>
          </w:p>
        </w:tc>
        <w:tc>
          <w:tcPr>
            <w:tcW w:w="1657" w:type="dxa"/>
            <w:tcBorders>
              <w:top w:val="nil"/>
              <w:left w:val="nil"/>
              <w:bottom w:val="nil"/>
              <w:right w:val="nil"/>
            </w:tcBorders>
          </w:tcPr>
          <w:p w14:paraId="7AC99C41" w14:textId="77777777" w:rsidR="007310DF" w:rsidRDefault="007310DF" w:rsidP="005D3F6A">
            <w:r>
              <w:t xml:space="preserve">6.70 </w:t>
            </w:r>
            <w:r>
              <w:rPr>
                <w:rFonts w:cstheme="minorHAnsi"/>
              </w:rPr>
              <w:t xml:space="preserve">± 1.55 </w:t>
            </w:r>
            <w:r>
              <w:t>%</w:t>
            </w:r>
          </w:p>
        </w:tc>
        <w:tc>
          <w:tcPr>
            <w:tcW w:w="1158" w:type="dxa"/>
            <w:tcBorders>
              <w:top w:val="nil"/>
              <w:left w:val="nil"/>
              <w:bottom w:val="nil"/>
              <w:right w:val="single" w:sz="4" w:space="0" w:color="auto"/>
            </w:tcBorders>
          </w:tcPr>
          <w:p w14:paraId="237C676C" w14:textId="77777777" w:rsidR="007310DF" w:rsidRDefault="007310DF" w:rsidP="005D3F6A">
            <w:r>
              <w:t>8.42%</w:t>
            </w:r>
          </w:p>
        </w:tc>
      </w:tr>
      <w:tr w:rsidR="007310DF" w14:paraId="6579EE9E" w14:textId="77777777" w:rsidTr="005D3F6A">
        <w:tc>
          <w:tcPr>
            <w:tcW w:w="1183" w:type="dxa"/>
            <w:tcBorders>
              <w:top w:val="nil"/>
              <w:left w:val="single" w:sz="4" w:space="0" w:color="auto"/>
              <w:bottom w:val="nil"/>
              <w:right w:val="nil"/>
            </w:tcBorders>
          </w:tcPr>
          <w:p w14:paraId="4BC79257" w14:textId="77777777" w:rsidR="007310DF" w:rsidRPr="00D36B25" w:rsidRDefault="007310DF" w:rsidP="005D3F6A">
            <w:r>
              <w:t>Transplantation</w:t>
            </w:r>
          </w:p>
        </w:tc>
        <w:tc>
          <w:tcPr>
            <w:tcW w:w="1247" w:type="dxa"/>
            <w:tcBorders>
              <w:top w:val="nil"/>
              <w:left w:val="nil"/>
              <w:bottom w:val="nil"/>
              <w:right w:val="nil"/>
            </w:tcBorders>
          </w:tcPr>
          <w:p w14:paraId="4245F83C" w14:textId="77777777" w:rsidR="007310DF" w:rsidRDefault="007310DF" w:rsidP="005D3F6A">
            <w:r>
              <w:t>472</w:t>
            </w:r>
          </w:p>
        </w:tc>
        <w:tc>
          <w:tcPr>
            <w:tcW w:w="1350" w:type="dxa"/>
            <w:tcBorders>
              <w:top w:val="nil"/>
              <w:left w:val="nil"/>
              <w:bottom w:val="nil"/>
              <w:right w:val="nil"/>
            </w:tcBorders>
          </w:tcPr>
          <w:p w14:paraId="1150ED77" w14:textId="77777777" w:rsidR="007310DF" w:rsidRDefault="007310DF" w:rsidP="005D3F6A">
            <w:r>
              <w:t>440</w:t>
            </w:r>
          </w:p>
        </w:tc>
        <w:tc>
          <w:tcPr>
            <w:tcW w:w="2086" w:type="dxa"/>
            <w:tcBorders>
              <w:top w:val="nil"/>
              <w:left w:val="nil"/>
              <w:bottom w:val="nil"/>
              <w:right w:val="nil"/>
            </w:tcBorders>
          </w:tcPr>
          <w:p w14:paraId="68B2B5A3" w14:textId="77777777" w:rsidR="007310DF" w:rsidRDefault="007310DF" w:rsidP="005D3F6A">
            <w:r>
              <w:t xml:space="preserve">127.83 </w:t>
            </w:r>
            <w:r>
              <w:rPr>
                <w:rFonts w:cstheme="minorHAnsi"/>
              </w:rPr>
              <w:t xml:space="preserve">± 75.42 </w:t>
            </w:r>
            <w:r>
              <w:t>g</w:t>
            </w:r>
          </w:p>
        </w:tc>
        <w:tc>
          <w:tcPr>
            <w:tcW w:w="1309" w:type="dxa"/>
            <w:tcBorders>
              <w:top w:val="nil"/>
              <w:left w:val="nil"/>
              <w:bottom w:val="nil"/>
              <w:right w:val="nil"/>
            </w:tcBorders>
          </w:tcPr>
          <w:p w14:paraId="2AEF0C07" w14:textId="77777777" w:rsidR="007310DF" w:rsidRDefault="007310DF" w:rsidP="005D3F6A">
            <w:r>
              <w:t>32.79 kg</w:t>
            </w:r>
          </w:p>
        </w:tc>
        <w:tc>
          <w:tcPr>
            <w:tcW w:w="1657" w:type="dxa"/>
            <w:tcBorders>
              <w:top w:val="nil"/>
              <w:left w:val="nil"/>
              <w:bottom w:val="nil"/>
              <w:right w:val="nil"/>
            </w:tcBorders>
          </w:tcPr>
          <w:p w14:paraId="2FAD2BE8" w14:textId="77777777" w:rsidR="007310DF" w:rsidRDefault="007310DF" w:rsidP="005D3F6A">
            <w:r>
              <w:t xml:space="preserve">6.75 </w:t>
            </w:r>
            <w:r>
              <w:rPr>
                <w:rFonts w:cstheme="minorHAnsi"/>
              </w:rPr>
              <w:t xml:space="preserve">± 1.34 </w:t>
            </w:r>
            <w:r>
              <w:t>%</w:t>
            </w:r>
          </w:p>
        </w:tc>
        <w:tc>
          <w:tcPr>
            <w:tcW w:w="1158" w:type="dxa"/>
            <w:tcBorders>
              <w:top w:val="nil"/>
              <w:left w:val="nil"/>
              <w:bottom w:val="nil"/>
              <w:right w:val="single" w:sz="4" w:space="0" w:color="auto"/>
            </w:tcBorders>
          </w:tcPr>
          <w:p w14:paraId="217A2213" w14:textId="77777777" w:rsidR="007310DF" w:rsidRDefault="007310DF" w:rsidP="005D3F6A">
            <w:r>
              <w:t>6.78%</w:t>
            </w:r>
          </w:p>
        </w:tc>
      </w:tr>
      <w:tr w:rsidR="007310DF" w14:paraId="68BA3D56" w14:textId="77777777" w:rsidTr="005D3F6A">
        <w:tc>
          <w:tcPr>
            <w:tcW w:w="1183" w:type="dxa"/>
            <w:tcBorders>
              <w:top w:val="nil"/>
              <w:left w:val="single" w:sz="4" w:space="0" w:color="auto"/>
              <w:bottom w:val="single" w:sz="4" w:space="0" w:color="auto"/>
              <w:right w:val="nil"/>
            </w:tcBorders>
          </w:tcPr>
          <w:p w14:paraId="11C41AB0" w14:textId="77777777" w:rsidR="007310DF" w:rsidRPr="00D36B25" w:rsidRDefault="007310DF" w:rsidP="005D3F6A">
            <w:proofErr w:type="spellStart"/>
            <w:r>
              <w:t>Germ+Trans</w:t>
            </w:r>
            <w:proofErr w:type="spellEnd"/>
          </w:p>
        </w:tc>
        <w:tc>
          <w:tcPr>
            <w:tcW w:w="1247" w:type="dxa"/>
            <w:tcBorders>
              <w:top w:val="nil"/>
              <w:left w:val="nil"/>
              <w:bottom w:val="single" w:sz="4" w:space="0" w:color="auto"/>
              <w:right w:val="nil"/>
            </w:tcBorders>
          </w:tcPr>
          <w:p w14:paraId="2B408C02" w14:textId="77777777" w:rsidR="007310DF" w:rsidRDefault="007310DF" w:rsidP="005D3F6A">
            <w:r>
              <w:t>547</w:t>
            </w:r>
          </w:p>
        </w:tc>
        <w:tc>
          <w:tcPr>
            <w:tcW w:w="1350" w:type="dxa"/>
            <w:tcBorders>
              <w:top w:val="nil"/>
              <w:left w:val="nil"/>
              <w:bottom w:val="single" w:sz="4" w:space="0" w:color="auto"/>
              <w:right w:val="nil"/>
            </w:tcBorders>
          </w:tcPr>
          <w:p w14:paraId="6647F9CC" w14:textId="77777777" w:rsidR="007310DF" w:rsidRDefault="007310DF" w:rsidP="005D3F6A">
            <w:r>
              <w:t>504</w:t>
            </w:r>
          </w:p>
        </w:tc>
        <w:tc>
          <w:tcPr>
            <w:tcW w:w="2086" w:type="dxa"/>
            <w:tcBorders>
              <w:top w:val="nil"/>
              <w:left w:val="nil"/>
              <w:bottom w:val="single" w:sz="4" w:space="0" w:color="auto"/>
              <w:right w:val="nil"/>
            </w:tcBorders>
          </w:tcPr>
          <w:p w14:paraId="7246F57A" w14:textId="77777777" w:rsidR="007310DF" w:rsidRDefault="007310DF" w:rsidP="005D3F6A">
            <w:r>
              <w:t xml:space="preserve">105.73 </w:t>
            </w:r>
            <w:r>
              <w:rPr>
                <w:rFonts w:cstheme="minorHAnsi"/>
              </w:rPr>
              <w:t xml:space="preserve">± 74.69 </w:t>
            </w:r>
            <w:r>
              <w:t>g</w:t>
            </w:r>
          </w:p>
        </w:tc>
        <w:tc>
          <w:tcPr>
            <w:tcW w:w="1309" w:type="dxa"/>
            <w:tcBorders>
              <w:top w:val="nil"/>
              <w:left w:val="nil"/>
              <w:bottom w:val="single" w:sz="4" w:space="0" w:color="auto"/>
              <w:right w:val="nil"/>
            </w:tcBorders>
          </w:tcPr>
          <w:p w14:paraId="27443884" w14:textId="77777777" w:rsidR="007310DF" w:rsidRDefault="007310DF" w:rsidP="005D3F6A">
            <w:r>
              <w:t>28.11 kg</w:t>
            </w:r>
          </w:p>
        </w:tc>
        <w:tc>
          <w:tcPr>
            <w:tcW w:w="1657" w:type="dxa"/>
            <w:tcBorders>
              <w:top w:val="nil"/>
              <w:left w:val="nil"/>
              <w:bottom w:val="single" w:sz="4" w:space="0" w:color="auto"/>
              <w:right w:val="nil"/>
            </w:tcBorders>
          </w:tcPr>
          <w:p w14:paraId="7F38E8B4" w14:textId="77777777" w:rsidR="007310DF" w:rsidRDefault="007310DF" w:rsidP="005D3F6A">
            <w:r>
              <w:t xml:space="preserve">7.04 </w:t>
            </w:r>
            <w:r>
              <w:rPr>
                <w:rFonts w:cstheme="minorHAnsi"/>
              </w:rPr>
              <w:t xml:space="preserve">± 1.66 </w:t>
            </w:r>
            <w:r>
              <w:t>%</w:t>
            </w:r>
          </w:p>
        </w:tc>
        <w:tc>
          <w:tcPr>
            <w:tcW w:w="1158" w:type="dxa"/>
            <w:tcBorders>
              <w:top w:val="nil"/>
              <w:left w:val="nil"/>
              <w:bottom w:val="single" w:sz="4" w:space="0" w:color="auto"/>
              <w:right w:val="single" w:sz="4" w:space="0" w:color="auto"/>
            </w:tcBorders>
          </w:tcPr>
          <w:p w14:paraId="45444FE7" w14:textId="77777777" w:rsidR="007310DF" w:rsidRDefault="007310DF" w:rsidP="005D3F6A">
            <w:r>
              <w:t>7.86%</w:t>
            </w:r>
          </w:p>
        </w:tc>
      </w:tr>
    </w:tbl>
    <w:p w14:paraId="53D00019" w14:textId="77777777" w:rsidR="007310DF" w:rsidRPr="001515E9" w:rsidRDefault="007310DF" w:rsidP="007310DF">
      <w:pPr>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71ACEE1" w14:textId="77777777" w:rsidTr="005D3F6A">
        <w:tc>
          <w:tcPr>
            <w:tcW w:w="9350" w:type="dxa"/>
          </w:tcPr>
          <w:p w14:paraId="02677C5E" w14:textId="77777777" w:rsidR="007310DF" w:rsidRDefault="007310DF" w:rsidP="005D3F6A">
            <w:pPr>
              <w:rPr>
                <w:rFonts w:ascii="Calibri" w:eastAsia="Calibri" w:hAnsi="Calibri" w:cs="Calibri"/>
                <w:color w:val="000000" w:themeColor="text1"/>
              </w:rPr>
            </w:pPr>
            <w:r>
              <w:rPr>
                <w:noProof/>
              </w:rPr>
              <w:lastRenderedPageBreak/>
              <w:drawing>
                <wp:inline distT="0" distB="0" distL="0" distR="0" wp14:anchorId="764A2D8D" wp14:editId="338EB906">
                  <wp:extent cx="3531776" cy="2383948"/>
                  <wp:effectExtent l="2223" t="0" r="0" b="0"/>
                  <wp:docPr id="1004361615" name="Picture 1004361615" descr="A gro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1615" name="Picture 1004361615" descr="A group of different colored shap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43628" cy="2391948"/>
                          </a:xfrm>
                          <a:prstGeom prst="rect">
                            <a:avLst/>
                          </a:prstGeom>
                        </pic:spPr>
                      </pic:pic>
                    </a:graphicData>
                  </a:graphic>
                </wp:inline>
              </w:drawing>
            </w:r>
          </w:p>
        </w:tc>
      </w:tr>
      <w:tr w:rsidR="007310DF" w14:paraId="473C4458" w14:textId="77777777" w:rsidTr="005D3F6A">
        <w:tc>
          <w:tcPr>
            <w:tcW w:w="9350" w:type="dxa"/>
          </w:tcPr>
          <w:p w14:paraId="3A7F7870" w14:textId="77777777" w:rsidR="007310DF" w:rsidRPr="00B4020D" w:rsidRDefault="007310DF" w:rsidP="005D3F6A">
            <w:pPr>
              <w:rPr>
                <w:i/>
                <w:iCs/>
                <w:noProof/>
              </w:rPr>
            </w:pPr>
            <w:r>
              <w:rPr>
                <w:rFonts w:ascii="Calibri" w:eastAsia="Calibri" w:hAnsi="Calibri" w:cs="Calibri"/>
                <w:b/>
                <w:bCs/>
                <w:color w:val="000000" w:themeColor="text1"/>
              </w:rPr>
              <w:t xml:space="preserve">Figure 1. </w:t>
            </w:r>
            <w:r w:rsidRPr="001477FA">
              <w:rPr>
                <w:rFonts w:ascii="Calibri" w:eastAsia="Calibri" w:hAnsi="Calibri" w:cs="Calibri"/>
                <w:i/>
                <w:iCs/>
                <w:color w:val="000000" w:themeColor="text1"/>
              </w:rPr>
              <w:t>Protonation dependent chitosan conformations</w:t>
            </w:r>
            <w:r>
              <w:rPr>
                <w:rFonts w:ascii="Calibri" w:eastAsia="Calibri" w:hAnsi="Calibri" w:cs="Calibri"/>
                <w:i/>
                <w:iCs/>
                <w:color w:val="000000" w:themeColor="text1"/>
              </w:rPr>
              <w:t xml:space="preserve"> (Dey </w:t>
            </w:r>
            <w:r>
              <w:rPr>
                <w:rFonts w:ascii="Calibri" w:eastAsia="Calibri" w:hAnsi="Calibri" w:cs="Calibri"/>
                <w:color w:val="000000" w:themeColor="text1"/>
              </w:rPr>
              <w:t xml:space="preserve">et al. </w:t>
            </w:r>
            <w:r>
              <w:rPr>
                <w:rFonts w:ascii="Calibri" w:eastAsia="Calibri" w:hAnsi="Calibri" w:cs="Calibri"/>
                <w:i/>
                <w:iCs/>
                <w:color w:val="000000" w:themeColor="text1"/>
              </w:rPr>
              <w:t>2016)</w:t>
            </w:r>
          </w:p>
        </w:tc>
      </w:tr>
    </w:tbl>
    <w:p w14:paraId="6E16ADC5" w14:textId="77777777" w:rsidR="007310DF" w:rsidRDefault="007310DF" w:rsidP="007310DF">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965E2CE" w14:textId="77777777" w:rsidTr="005D3F6A">
        <w:trPr>
          <w:gridAfter w:val="1"/>
          <w:wAfter w:w="10" w:type="dxa"/>
        </w:trPr>
        <w:tc>
          <w:tcPr>
            <w:tcW w:w="9350" w:type="dxa"/>
          </w:tcPr>
          <w:p w14:paraId="77155B8B" w14:textId="77777777" w:rsidR="007310DF" w:rsidRDefault="007310DF" w:rsidP="005D3F6A">
            <w:pPr>
              <w:rPr>
                <w:rFonts w:ascii="Calibri" w:eastAsia="Calibri" w:hAnsi="Calibri" w:cs="Calibri"/>
                <w:color w:val="000000" w:themeColor="text1"/>
              </w:rPr>
            </w:pPr>
            <w:r>
              <w:rPr>
                <w:noProof/>
              </w:rPr>
              <w:drawing>
                <wp:inline distT="0" distB="0" distL="0" distR="0" wp14:anchorId="3C66EA36" wp14:editId="5333F5C7">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7310DF" w14:paraId="2632649A" w14:textId="77777777" w:rsidTr="005D3F6A">
        <w:trPr>
          <w:gridAfter w:val="1"/>
          <w:wAfter w:w="10" w:type="dxa"/>
        </w:trPr>
        <w:tc>
          <w:tcPr>
            <w:tcW w:w="9350" w:type="dxa"/>
          </w:tcPr>
          <w:p w14:paraId="24BA9D54" w14:textId="63357A1B" w:rsidR="007310DF" w:rsidRPr="007310DF" w:rsidRDefault="007310DF" w:rsidP="005D3F6A">
            <w:pPr>
              <w:rPr>
                <w:rFonts w:ascii="Calibri" w:eastAsia="Calibri" w:hAnsi="Calibri" w:cs="Calibri"/>
                <w:i/>
                <w:iCs/>
                <w:color w:val="000000" w:themeColor="text1"/>
              </w:rPr>
            </w:pPr>
            <w:r>
              <w:rPr>
                <w:rFonts w:ascii="Calibri" w:eastAsia="Calibri" w:hAnsi="Calibri" w:cs="Calibri"/>
                <w:b/>
                <w:bCs/>
                <w:color w:val="000000" w:themeColor="text1"/>
              </w:rPr>
              <w:t xml:space="preserve">Figure 2. </w:t>
            </w:r>
            <w:r w:rsidRPr="001477FA">
              <w:rPr>
                <w:rFonts w:ascii="Calibri" w:eastAsia="Calibri" w:hAnsi="Calibri" w:cs="Calibri"/>
                <w:i/>
                <w:iCs/>
                <w:color w:val="000000" w:themeColor="text1"/>
              </w:rPr>
              <w:t>Temperature dependent reaction of chitosan with HCl</w:t>
            </w:r>
          </w:p>
        </w:tc>
      </w:tr>
      <w:tr w:rsidR="007310DF" w14:paraId="2A29B4DC" w14:textId="77777777" w:rsidTr="007310DF">
        <w:tc>
          <w:tcPr>
            <w:tcW w:w="9360" w:type="dxa"/>
            <w:gridSpan w:val="2"/>
          </w:tcPr>
          <w:p w14:paraId="1EB8949B" w14:textId="77777777" w:rsidR="007310DF" w:rsidRDefault="007310DF" w:rsidP="005D3F6A">
            <w:r>
              <w:rPr>
                <w:noProof/>
              </w:rPr>
              <w:lastRenderedPageBreak/>
              <w:drawing>
                <wp:inline distT="0" distB="0" distL="0" distR="0" wp14:anchorId="33AAB0C9" wp14:editId="637D3D7C">
                  <wp:extent cx="5676900" cy="3193256"/>
                  <wp:effectExtent l="0" t="0" r="0" b="7620"/>
                  <wp:docPr id="701276790" name="Picture 701276790" descr="A group of rou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6790" name="Picture 701276790" descr="A group of round objec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68" cy="3194419"/>
                          </a:xfrm>
                          <a:prstGeom prst="rect">
                            <a:avLst/>
                          </a:prstGeom>
                        </pic:spPr>
                      </pic:pic>
                    </a:graphicData>
                  </a:graphic>
                </wp:inline>
              </w:drawing>
            </w:r>
          </w:p>
        </w:tc>
      </w:tr>
      <w:tr w:rsidR="007310DF" w14:paraId="74107E34" w14:textId="77777777" w:rsidTr="007310DF">
        <w:tc>
          <w:tcPr>
            <w:tcW w:w="9360" w:type="dxa"/>
            <w:gridSpan w:val="2"/>
          </w:tcPr>
          <w:p w14:paraId="1D0C1864" w14:textId="74475A56" w:rsidR="007310DF" w:rsidRDefault="007310DF" w:rsidP="005D3F6A">
            <w:pPr>
              <w:rPr>
                <w:noProof/>
              </w:rPr>
            </w:pPr>
            <w:r w:rsidRPr="001477FA">
              <w:rPr>
                <w:b/>
                <w:bCs/>
                <w:i/>
                <w:iCs/>
              </w:rPr>
              <w:t xml:space="preserve">Figure </w:t>
            </w:r>
            <w:r w:rsidR="0027764C">
              <w:rPr>
                <w:b/>
                <w:bCs/>
                <w:i/>
                <w:iCs/>
              </w:rPr>
              <w:t>3</w:t>
            </w:r>
            <w:r w:rsidRPr="001477FA">
              <w:rPr>
                <w:b/>
                <w:bCs/>
                <w:i/>
                <w:iCs/>
              </w:rPr>
              <w:t xml:space="preserve">. </w:t>
            </w:r>
            <w:r w:rsidRPr="001477FA">
              <w:rPr>
                <w:i/>
                <w:iCs/>
              </w:rPr>
              <w:t xml:space="preserve">Dried chitosan BGs </w:t>
            </w:r>
            <w:r>
              <w:rPr>
                <w:i/>
                <w:iCs/>
              </w:rPr>
              <w:t xml:space="preserve">at </w:t>
            </w:r>
            <w:r w:rsidRPr="001477FA">
              <w:rPr>
                <w:i/>
                <w:iCs/>
              </w:rPr>
              <w:t>400x magnification.</w:t>
            </w:r>
          </w:p>
        </w:tc>
      </w:tr>
    </w:tbl>
    <w:p w14:paraId="37C694D7" w14:textId="77777777" w:rsidR="007310DF" w:rsidRPr="00D22C5B" w:rsidRDefault="007310DF" w:rsidP="007310D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7C86BF1E" w14:textId="77777777" w:rsidTr="005D3F6A">
        <w:tc>
          <w:tcPr>
            <w:tcW w:w="9350" w:type="dxa"/>
          </w:tcPr>
          <w:p w14:paraId="5848D100" w14:textId="77777777" w:rsidR="007310DF" w:rsidRDefault="007310DF" w:rsidP="005D3F6A">
            <w:r>
              <w:rPr>
                <w:noProof/>
              </w:rPr>
              <w:drawing>
                <wp:inline distT="0" distB="0" distL="0" distR="0" wp14:anchorId="3F7152E3" wp14:editId="2E393399">
                  <wp:extent cx="5772150" cy="1936074"/>
                  <wp:effectExtent l="0" t="0" r="0" b="7620"/>
                  <wp:docPr id="1296496796" name="Picture 129649679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796" name="Picture 1296496796" descr="A close up of foo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0465" cy="1938863"/>
                          </a:xfrm>
                          <a:prstGeom prst="rect">
                            <a:avLst/>
                          </a:prstGeom>
                        </pic:spPr>
                      </pic:pic>
                    </a:graphicData>
                  </a:graphic>
                </wp:inline>
              </w:drawing>
            </w:r>
          </w:p>
        </w:tc>
      </w:tr>
      <w:tr w:rsidR="007310DF" w14:paraId="4B87CC05" w14:textId="77777777" w:rsidTr="005D3F6A">
        <w:tc>
          <w:tcPr>
            <w:tcW w:w="9350" w:type="dxa"/>
          </w:tcPr>
          <w:p w14:paraId="585EE519" w14:textId="0DC32EC2" w:rsidR="007310DF" w:rsidRDefault="007310DF" w:rsidP="005D3F6A">
            <w:r w:rsidRPr="001477FA">
              <w:rPr>
                <w:b/>
                <w:bCs/>
                <w:i/>
                <w:iCs/>
              </w:rPr>
              <w:t xml:space="preserve">Figure </w:t>
            </w:r>
            <w:r w:rsidR="0027764C">
              <w:rPr>
                <w:b/>
                <w:bCs/>
                <w:i/>
                <w:iCs/>
              </w:rPr>
              <w:t>4</w:t>
            </w:r>
            <w:r w:rsidRPr="001477FA">
              <w:rPr>
                <w:b/>
                <w:bCs/>
                <w:i/>
                <w:iCs/>
              </w:rPr>
              <w:t xml:space="preserve">. </w:t>
            </w:r>
            <w:r w:rsidRPr="001477FA">
              <w:rPr>
                <w:i/>
                <w:iCs/>
              </w:rPr>
              <w:t>Chitosan BGs during different stages of the drying process. (a) fresh, (b) 24 hours, (c) 72 hours</w:t>
            </w:r>
          </w:p>
        </w:tc>
      </w:tr>
    </w:tbl>
    <w:p w14:paraId="23433DA4" w14:textId="77777777" w:rsidR="007310DF" w:rsidRPr="00A86E4C"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90B62D5" w14:textId="77777777" w:rsidTr="005D3F6A">
        <w:tc>
          <w:tcPr>
            <w:tcW w:w="9350" w:type="dxa"/>
          </w:tcPr>
          <w:p w14:paraId="65A07DEA" w14:textId="207751E5" w:rsidR="007310DF" w:rsidRDefault="000559A8" w:rsidP="005D3F6A">
            <w:pPr>
              <w:rPr>
                <w:rFonts w:ascii="Calibri" w:eastAsia="Calibri" w:hAnsi="Calibri" w:cs="Calibri"/>
                <w:color w:val="000000" w:themeColor="text1"/>
              </w:rPr>
            </w:pPr>
            <w:r>
              <w:rPr>
                <w:noProof/>
              </w:rPr>
              <w:lastRenderedPageBreak/>
              <w:drawing>
                <wp:inline distT="0" distB="0" distL="0" distR="0" wp14:anchorId="1C8D8C0B" wp14:editId="097B26F0">
                  <wp:extent cx="5629910" cy="3350879"/>
                  <wp:effectExtent l="0" t="0" r="0" b="2540"/>
                  <wp:docPr id="755120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14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33479" cy="3353003"/>
                          </a:xfrm>
                          <a:prstGeom prst="rect">
                            <a:avLst/>
                          </a:prstGeom>
                        </pic:spPr>
                      </pic:pic>
                    </a:graphicData>
                  </a:graphic>
                </wp:inline>
              </w:drawing>
            </w:r>
          </w:p>
        </w:tc>
      </w:tr>
      <w:tr w:rsidR="007310DF" w14:paraId="0F8A5163" w14:textId="77777777" w:rsidTr="005D3F6A">
        <w:tc>
          <w:tcPr>
            <w:tcW w:w="9350" w:type="dxa"/>
          </w:tcPr>
          <w:p w14:paraId="24DB63A4" w14:textId="77777777" w:rsidR="007310DF" w:rsidRDefault="007310DF" w:rsidP="005D3F6A">
            <w:pPr>
              <w:rPr>
                <w:rFonts w:ascii="Calibri" w:eastAsia="Calibri" w:hAnsi="Calibri" w:cs="Calibri"/>
                <w:color w:val="000000" w:themeColor="text1"/>
              </w:rPr>
            </w:pPr>
            <w:r w:rsidRPr="0027764C">
              <w:rPr>
                <w:b/>
                <w:bCs/>
                <w:i/>
                <w:iCs/>
              </w:rPr>
              <w:t>Figure 5.</w:t>
            </w:r>
            <w:r w:rsidRPr="00AB2701">
              <w:rPr>
                <w:i/>
                <w:iCs/>
              </w:rPr>
              <w:t xml:space="preserve"> Observed data (points) vs predicted (lines with 95% confidence interval) for mass change over time in biostimulant granules composed of two polymers</w:t>
            </w:r>
          </w:p>
        </w:tc>
      </w:tr>
    </w:tbl>
    <w:p w14:paraId="3BBDA87F"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C1B522D" w14:textId="77777777" w:rsidTr="007310DF">
        <w:tc>
          <w:tcPr>
            <w:tcW w:w="9360" w:type="dxa"/>
            <w:gridSpan w:val="2"/>
          </w:tcPr>
          <w:p w14:paraId="7E187A5E" w14:textId="77777777" w:rsidR="007310DF" w:rsidRDefault="007310DF" w:rsidP="005D3F6A">
            <w:r w:rsidRPr="00345436">
              <w:rPr>
                <w:noProof/>
              </w:rPr>
              <w:drawing>
                <wp:inline distT="0" distB="0" distL="0" distR="0" wp14:anchorId="5474433B" wp14:editId="44F7849B">
                  <wp:extent cx="5630518" cy="3378311"/>
                  <wp:effectExtent l="0" t="0" r="8890" b="0"/>
                  <wp:docPr id="351679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914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647134" cy="3388280"/>
                          </a:xfrm>
                          <a:prstGeom prst="rect">
                            <a:avLst/>
                          </a:prstGeom>
                        </pic:spPr>
                      </pic:pic>
                    </a:graphicData>
                  </a:graphic>
                </wp:inline>
              </w:drawing>
            </w:r>
          </w:p>
        </w:tc>
      </w:tr>
      <w:tr w:rsidR="007310DF" w:rsidRPr="00D46158" w14:paraId="2F225DC6" w14:textId="77777777" w:rsidTr="007310DF">
        <w:tc>
          <w:tcPr>
            <w:tcW w:w="9360" w:type="dxa"/>
            <w:gridSpan w:val="2"/>
          </w:tcPr>
          <w:p w14:paraId="0F2C3CBA" w14:textId="77777777" w:rsidR="007310DF" w:rsidRPr="00D46158" w:rsidRDefault="007310DF" w:rsidP="005D3F6A">
            <w:pPr>
              <w:rPr>
                <w:noProof/>
              </w:rPr>
            </w:pPr>
            <w:r w:rsidRPr="0027764C">
              <w:rPr>
                <w:b/>
                <w:bCs/>
                <w:i/>
                <w:iCs/>
              </w:rPr>
              <w:t>Figure 6</w:t>
            </w:r>
            <w:r w:rsidRPr="00AB2701">
              <w:rPr>
                <w:i/>
                <w:iCs/>
              </w:rPr>
              <w:t>. Observed data (points) vs predicted (lines with 95% confidence interval) for stomatal conductance in salt stressed tomato plants inoculated with M. oryzae.</w:t>
            </w:r>
          </w:p>
        </w:tc>
      </w:tr>
      <w:tr w:rsidR="007310DF" w14:paraId="68E7567C" w14:textId="77777777" w:rsidTr="005D3F6A">
        <w:trPr>
          <w:gridAfter w:val="1"/>
          <w:wAfter w:w="10" w:type="dxa"/>
        </w:trPr>
        <w:tc>
          <w:tcPr>
            <w:tcW w:w="9350" w:type="dxa"/>
          </w:tcPr>
          <w:p w14:paraId="0F55C806" w14:textId="77777777" w:rsidR="007310DF" w:rsidRDefault="007310DF" w:rsidP="005D3F6A">
            <w:pPr>
              <w:rPr>
                <w:rFonts w:ascii="Calibri" w:eastAsia="Calibri" w:hAnsi="Calibri" w:cs="Calibri"/>
                <w:color w:val="000000" w:themeColor="text1"/>
              </w:rPr>
            </w:pPr>
            <w:r w:rsidRPr="00280D8B">
              <w:rPr>
                <w:rFonts w:ascii="Calibri" w:eastAsia="Calibri" w:hAnsi="Calibri" w:cs="Calibri"/>
                <w:noProof/>
                <w:color w:val="000000" w:themeColor="text1"/>
              </w:rPr>
              <w:lastRenderedPageBreak/>
              <w:drawing>
                <wp:inline distT="0" distB="0" distL="0" distR="0" wp14:anchorId="0FC50EB4" wp14:editId="15D1DC1F">
                  <wp:extent cx="4133850" cy="4133850"/>
                  <wp:effectExtent l="0" t="0" r="0" b="0"/>
                  <wp:docPr id="41506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79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33850" cy="4133850"/>
                          </a:xfrm>
                          <a:prstGeom prst="rect">
                            <a:avLst/>
                          </a:prstGeom>
                        </pic:spPr>
                      </pic:pic>
                    </a:graphicData>
                  </a:graphic>
                </wp:inline>
              </w:drawing>
            </w:r>
          </w:p>
        </w:tc>
      </w:tr>
      <w:tr w:rsidR="007310DF" w14:paraId="73AF1F62" w14:textId="77777777" w:rsidTr="005D3F6A">
        <w:trPr>
          <w:gridAfter w:val="1"/>
          <w:wAfter w:w="10" w:type="dxa"/>
        </w:trPr>
        <w:tc>
          <w:tcPr>
            <w:tcW w:w="9350" w:type="dxa"/>
          </w:tcPr>
          <w:p w14:paraId="0DEDB7C1" w14:textId="77777777" w:rsidR="007310DF" w:rsidRPr="00856343" w:rsidRDefault="007310DF" w:rsidP="005D3F6A">
            <w:pPr>
              <w:rPr>
                <w:rFonts w:ascii="Calibri" w:eastAsia="Calibri" w:hAnsi="Calibri" w:cs="Calibri"/>
                <w:b/>
                <w:bCs/>
                <w:color w:val="000000" w:themeColor="text1"/>
              </w:rPr>
            </w:pPr>
            <w:r w:rsidRPr="0027764C">
              <w:rPr>
                <w:rFonts w:ascii="Calibri" w:eastAsia="Calibri" w:hAnsi="Calibri" w:cs="Calibri"/>
                <w:b/>
                <w:bCs/>
                <w:i/>
                <w:iCs/>
                <w:color w:val="000000" w:themeColor="text1"/>
              </w:rPr>
              <w:t>Figure 7</w:t>
            </w:r>
            <w:r w:rsidRPr="00AB2701">
              <w:rPr>
                <w:rFonts w:ascii="Calibri" w:eastAsia="Calibri" w:hAnsi="Calibri" w:cs="Calibri"/>
                <w:i/>
                <w:iCs/>
                <w:color w:val="000000" w:themeColor="text1"/>
              </w:rPr>
              <w:t>. Mean stomatal density by M. oryzae inoculation location in salt stressed tomato plants.</w:t>
            </w:r>
          </w:p>
        </w:tc>
      </w:tr>
    </w:tbl>
    <w:p w14:paraId="1EFE2AC8"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71C18" w14:paraId="47F633DD" w14:textId="77777777" w:rsidTr="00D71C18">
        <w:tc>
          <w:tcPr>
            <w:tcW w:w="9350" w:type="dxa"/>
          </w:tcPr>
          <w:p w14:paraId="4B3EEC25" w14:textId="4DD42846" w:rsidR="00D71C18" w:rsidRDefault="00D71C18" w:rsidP="68F16E84">
            <w:pPr>
              <w:rPr>
                <w:i/>
                <w:iCs/>
              </w:rPr>
            </w:pPr>
            <w:r w:rsidRPr="00D71C18">
              <w:rPr>
                <w:i/>
                <w:iCs/>
              </w:rPr>
              <w:drawing>
                <wp:inline distT="0" distB="0" distL="0" distR="0" wp14:anchorId="5F19F153" wp14:editId="7CE0E486">
                  <wp:extent cx="5135218" cy="3081131"/>
                  <wp:effectExtent l="0" t="0" r="8890" b="5080"/>
                  <wp:docPr id="18477048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483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141999" cy="3085199"/>
                          </a:xfrm>
                          <a:prstGeom prst="rect">
                            <a:avLst/>
                          </a:prstGeom>
                        </pic:spPr>
                      </pic:pic>
                    </a:graphicData>
                  </a:graphic>
                </wp:inline>
              </w:drawing>
            </w:r>
          </w:p>
        </w:tc>
      </w:tr>
      <w:tr w:rsidR="00D71C18" w14:paraId="1D956B4B" w14:textId="77777777" w:rsidTr="00D71C18">
        <w:tc>
          <w:tcPr>
            <w:tcW w:w="9350" w:type="dxa"/>
          </w:tcPr>
          <w:p w14:paraId="4B3078C1" w14:textId="4AE0E95A" w:rsidR="00D71C18" w:rsidRDefault="00D71C18" w:rsidP="68F16E84">
            <w:pPr>
              <w:rPr>
                <w:i/>
                <w:iCs/>
              </w:rPr>
            </w:pPr>
            <w:r w:rsidRPr="0027764C">
              <w:rPr>
                <w:b/>
                <w:bCs/>
                <w:i/>
                <w:iCs/>
              </w:rPr>
              <w:t xml:space="preserve">Figure </w:t>
            </w:r>
            <w:r>
              <w:rPr>
                <w:b/>
                <w:bCs/>
                <w:i/>
                <w:iCs/>
              </w:rPr>
              <w:t>8</w:t>
            </w:r>
            <w:r w:rsidRPr="00AB2701">
              <w:rPr>
                <w:i/>
                <w:iCs/>
              </w:rPr>
              <w:t xml:space="preserve">. Observed data (points) vs predicted (lines with 95% confidence interval) for </w:t>
            </w:r>
            <w:r>
              <w:rPr>
                <w:i/>
                <w:iCs/>
              </w:rPr>
              <w:t xml:space="preserve">photosystem II efficiency </w:t>
            </w:r>
            <w:r w:rsidRPr="00AB2701">
              <w:rPr>
                <w:i/>
                <w:iCs/>
              </w:rPr>
              <w:t>in salt stressed tomato plants inoculated with M. oryzae.</w:t>
            </w:r>
          </w:p>
        </w:tc>
      </w:tr>
    </w:tbl>
    <w:p w14:paraId="45955082" w14:textId="3EFA172E" w:rsidR="00885122" w:rsidRDefault="00885122"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BD7E0B" w14:textId="77777777" w:rsidTr="005D3F6A">
        <w:tc>
          <w:tcPr>
            <w:tcW w:w="9350" w:type="dxa"/>
          </w:tcPr>
          <w:p w14:paraId="72C41744" w14:textId="77777777" w:rsidR="007310DF" w:rsidRDefault="007310DF" w:rsidP="005D3F6A">
            <w:r w:rsidRPr="00283361">
              <w:rPr>
                <w:noProof/>
              </w:rPr>
              <w:lastRenderedPageBreak/>
              <w:drawing>
                <wp:inline distT="0" distB="0" distL="0" distR="0" wp14:anchorId="1CCD158E" wp14:editId="02C09C11">
                  <wp:extent cx="5681201" cy="3505835"/>
                  <wp:effectExtent l="0" t="0" r="0" b="0"/>
                  <wp:docPr id="1707615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591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82413" cy="3506583"/>
                          </a:xfrm>
                          <a:prstGeom prst="rect">
                            <a:avLst/>
                          </a:prstGeom>
                        </pic:spPr>
                      </pic:pic>
                    </a:graphicData>
                  </a:graphic>
                </wp:inline>
              </w:drawing>
            </w:r>
          </w:p>
        </w:tc>
      </w:tr>
      <w:tr w:rsidR="007310DF" w:rsidRPr="00283361" w14:paraId="732CE7FF" w14:textId="77777777" w:rsidTr="005D3F6A">
        <w:tc>
          <w:tcPr>
            <w:tcW w:w="9350" w:type="dxa"/>
          </w:tcPr>
          <w:p w14:paraId="6B994D07" w14:textId="06B59A67" w:rsidR="007310DF" w:rsidRPr="00283361" w:rsidRDefault="007310DF" w:rsidP="005D3F6A">
            <w:r w:rsidRPr="0027764C">
              <w:rPr>
                <w:b/>
                <w:bCs/>
                <w:i/>
                <w:iCs/>
              </w:rPr>
              <w:t xml:space="preserve">Figure </w:t>
            </w:r>
            <w:r w:rsidR="00885122">
              <w:rPr>
                <w:b/>
                <w:bCs/>
                <w:i/>
                <w:iCs/>
              </w:rPr>
              <w:t>9</w:t>
            </w:r>
            <w:r>
              <w:rPr>
                <w:i/>
                <w:iCs/>
              </w:rPr>
              <w:t xml:space="preserve">. Total fruit count across inoculation location in salt stressed tomato plants inoculated with </w:t>
            </w:r>
            <w:r>
              <w:t>M. oryzae</w:t>
            </w:r>
          </w:p>
        </w:tc>
      </w:tr>
    </w:tbl>
    <w:p w14:paraId="686B1BA9"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4F62C2" w14:textId="77777777" w:rsidTr="005D3F6A">
        <w:tc>
          <w:tcPr>
            <w:tcW w:w="9350" w:type="dxa"/>
          </w:tcPr>
          <w:p w14:paraId="4FFAE5D1" w14:textId="77777777" w:rsidR="007310DF" w:rsidRDefault="007310DF" w:rsidP="005D3F6A">
            <w:r w:rsidRPr="00272492">
              <w:rPr>
                <w:noProof/>
              </w:rPr>
              <w:drawing>
                <wp:inline distT="0" distB="0" distL="0" distR="0" wp14:anchorId="08983BBA" wp14:editId="5338141A">
                  <wp:extent cx="5495972" cy="3391532"/>
                  <wp:effectExtent l="0" t="0" r="0" b="0"/>
                  <wp:docPr id="80162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58"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97882" cy="3392711"/>
                          </a:xfrm>
                          <a:prstGeom prst="rect">
                            <a:avLst/>
                          </a:prstGeom>
                        </pic:spPr>
                      </pic:pic>
                    </a:graphicData>
                  </a:graphic>
                </wp:inline>
              </w:drawing>
            </w:r>
          </w:p>
        </w:tc>
      </w:tr>
      <w:tr w:rsidR="007310DF" w14:paraId="0ADE2E05" w14:textId="77777777" w:rsidTr="005D3F6A">
        <w:tc>
          <w:tcPr>
            <w:tcW w:w="9350" w:type="dxa"/>
          </w:tcPr>
          <w:p w14:paraId="6B8C9287" w14:textId="044B2B29" w:rsidR="007310DF" w:rsidRDefault="007310DF" w:rsidP="005D3F6A">
            <w:r w:rsidRPr="0027764C">
              <w:rPr>
                <w:b/>
                <w:bCs/>
                <w:i/>
                <w:iCs/>
              </w:rPr>
              <w:t xml:space="preserve">Figure </w:t>
            </w:r>
            <w:r w:rsidR="00885122">
              <w:rPr>
                <w:b/>
                <w:bCs/>
                <w:i/>
                <w:iCs/>
              </w:rPr>
              <w:t>10</w:t>
            </w:r>
            <w:r w:rsidRPr="0027764C">
              <w:rPr>
                <w:b/>
                <w:bCs/>
                <w:i/>
                <w:iCs/>
              </w:rPr>
              <w:t>.</w:t>
            </w:r>
            <w:r>
              <w:rPr>
                <w:i/>
                <w:iCs/>
              </w:rPr>
              <w:t xml:space="preserve"> Marketable (non-BER) fruit count across inoculation location in salt stressed tomato plants inoculated with </w:t>
            </w:r>
            <w:r>
              <w:t>M. oryzae</w:t>
            </w:r>
          </w:p>
        </w:tc>
      </w:tr>
    </w:tbl>
    <w:p w14:paraId="0913A245"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01F40860" w14:textId="77777777" w:rsidTr="005D3F6A">
        <w:tc>
          <w:tcPr>
            <w:tcW w:w="9350" w:type="dxa"/>
          </w:tcPr>
          <w:p w14:paraId="1CC30DC5" w14:textId="77777777" w:rsidR="007310DF" w:rsidRDefault="007310DF" w:rsidP="005D3F6A">
            <w:r w:rsidRPr="00272492">
              <w:rPr>
                <w:noProof/>
              </w:rPr>
              <w:lastRenderedPageBreak/>
              <w:drawing>
                <wp:inline distT="0" distB="0" distL="0" distR="0" wp14:anchorId="4EF0013B" wp14:editId="686C26F6">
                  <wp:extent cx="5511413" cy="3401060"/>
                  <wp:effectExtent l="0" t="0" r="0" b="8890"/>
                  <wp:docPr id="213150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300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512192" cy="3401541"/>
                          </a:xfrm>
                          <a:prstGeom prst="rect">
                            <a:avLst/>
                          </a:prstGeom>
                        </pic:spPr>
                      </pic:pic>
                    </a:graphicData>
                  </a:graphic>
                </wp:inline>
              </w:drawing>
            </w:r>
          </w:p>
        </w:tc>
      </w:tr>
      <w:tr w:rsidR="007310DF" w:rsidRPr="00D46158" w14:paraId="233BF9EF" w14:textId="77777777" w:rsidTr="005D3F6A">
        <w:tc>
          <w:tcPr>
            <w:tcW w:w="9350" w:type="dxa"/>
          </w:tcPr>
          <w:p w14:paraId="09F1FB22" w14:textId="744912CA" w:rsidR="007310DF" w:rsidRPr="00D46158" w:rsidRDefault="007310DF" w:rsidP="005D3F6A">
            <w:pPr>
              <w:rPr>
                <w:noProof/>
              </w:rPr>
            </w:pPr>
            <w:r w:rsidRPr="0027764C">
              <w:rPr>
                <w:b/>
                <w:bCs/>
                <w:i/>
                <w:iCs/>
              </w:rPr>
              <w:t>Figure 1</w:t>
            </w:r>
            <w:r w:rsidR="00885122">
              <w:rPr>
                <w:b/>
                <w:bCs/>
                <w:i/>
                <w:iCs/>
              </w:rPr>
              <w:t>1</w:t>
            </w:r>
            <w:r w:rsidRPr="00AB2701">
              <w:rPr>
                <w:i/>
                <w:iCs/>
              </w:rPr>
              <w:t>. Mean fruit mass by M. oryzae inoculation location in salt stressed tomato plants</w:t>
            </w:r>
          </w:p>
        </w:tc>
      </w:tr>
    </w:tbl>
    <w:p w14:paraId="7B49FF92"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7310DF" w14:paraId="3C806C34" w14:textId="77777777" w:rsidTr="005D3F6A">
        <w:trPr>
          <w:trHeight w:val="469"/>
        </w:trPr>
        <w:tc>
          <w:tcPr>
            <w:tcW w:w="8256" w:type="dxa"/>
          </w:tcPr>
          <w:p w14:paraId="7CEA1DA6" w14:textId="77777777" w:rsidR="007310DF" w:rsidRDefault="007310DF" w:rsidP="005D3F6A">
            <w:pPr>
              <w:rPr>
                <w:rFonts w:ascii="Calibri" w:eastAsia="Calibri" w:hAnsi="Calibri" w:cs="Calibri"/>
                <w:b/>
                <w:bCs/>
                <w:color w:val="000000" w:themeColor="text1"/>
              </w:rPr>
            </w:pPr>
            <w:r w:rsidRPr="00272492">
              <w:rPr>
                <w:noProof/>
              </w:rPr>
              <w:drawing>
                <wp:inline distT="0" distB="0" distL="0" distR="0" wp14:anchorId="4A448C54" wp14:editId="42C85951">
                  <wp:extent cx="4352925" cy="4352925"/>
                  <wp:effectExtent l="0" t="0" r="9525" b="9525"/>
                  <wp:docPr id="1040698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852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352925" cy="4352925"/>
                          </a:xfrm>
                          <a:prstGeom prst="rect">
                            <a:avLst/>
                          </a:prstGeom>
                        </pic:spPr>
                      </pic:pic>
                    </a:graphicData>
                  </a:graphic>
                </wp:inline>
              </w:drawing>
            </w:r>
          </w:p>
        </w:tc>
      </w:tr>
      <w:tr w:rsidR="007310DF" w:rsidRPr="00AB2701" w14:paraId="687421E0" w14:textId="77777777" w:rsidTr="005D3F6A">
        <w:trPr>
          <w:trHeight w:val="469"/>
        </w:trPr>
        <w:tc>
          <w:tcPr>
            <w:tcW w:w="8256" w:type="dxa"/>
          </w:tcPr>
          <w:p w14:paraId="25C3ED52" w14:textId="621D7209" w:rsidR="007310DF" w:rsidRPr="00AB2701" w:rsidRDefault="007310DF" w:rsidP="005D3F6A">
            <w:pPr>
              <w:rPr>
                <w:i/>
                <w:iCs/>
                <w:noProof/>
              </w:rPr>
            </w:pPr>
            <w:r w:rsidRPr="0027764C">
              <w:rPr>
                <w:rFonts w:ascii="Calibri" w:eastAsia="Calibri" w:hAnsi="Calibri" w:cs="Calibri"/>
                <w:b/>
                <w:bCs/>
                <w:i/>
                <w:iCs/>
                <w:color w:val="000000" w:themeColor="text1"/>
              </w:rPr>
              <w:lastRenderedPageBreak/>
              <w:t>Figure 1</w:t>
            </w:r>
            <w:r w:rsidR="00885122">
              <w:rPr>
                <w:rFonts w:ascii="Calibri" w:eastAsia="Calibri" w:hAnsi="Calibri" w:cs="Calibri"/>
                <w:b/>
                <w:bCs/>
                <w:i/>
                <w:iCs/>
                <w:color w:val="000000" w:themeColor="text1"/>
              </w:rPr>
              <w:t>2</w:t>
            </w:r>
            <w:r w:rsidRPr="00AB2701">
              <w:rPr>
                <w:rFonts w:ascii="Calibri" w:eastAsia="Calibri" w:hAnsi="Calibri" w:cs="Calibri"/>
                <w:i/>
                <w:iCs/>
                <w:color w:val="000000" w:themeColor="text1"/>
              </w:rPr>
              <w:t xml:space="preserve">. </w:t>
            </w:r>
            <w:proofErr w:type="gramStart"/>
            <w:r w:rsidRPr="00AB2701">
              <w:rPr>
                <w:i/>
                <w:iCs/>
              </w:rPr>
              <w:t>Mean</w:t>
            </w:r>
            <w:proofErr w:type="gramEnd"/>
            <w:r w:rsidRPr="00AB2701">
              <w:rPr>
                <w:i/>
                <w:iCs/>
              </w:rPr>
              <w:t xml:space="preserve"> sugar content by M. oryzae inoculation location in salt stressed tomato plants.</w:t>
            </w:r>
          </w:p>
        </w:tc>
      </w:tr>
    </w:tbl>
    <w:p w14:paraId="4B4E9FFE"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5A164FF0" w14:textId="77777777" w:rsidTr="005D3F6A">
        <w:tc>
          <w:tcPr>
            <w:tcW w:w="9350" w:type="dxa"/>
          </w:tcPr>
          <w:p w14:paraId="225CB847"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16152DAE" wp14:editId="09CF9C6A">
                  <wp:extent cx="5810250" cy="3486150"/>
                  <wp:effectExtent l="0" t="0" r="0" b="0"/>
                  <wp:docPr id="245228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037"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810250" cy="3486150"/>
                          </a:xfrm>
                          <a:prstGeom prst="rect">
                            <a:avLst/>
                          </a:prstGeom>
                        </pic:spPr>
                      </pic:pic>
                    </a:graphicData>
                  </a:graphic>
                </wp:inline>
              </w:drawing>
            </w:r>
          </w:p>
        </w:tc>
      </w:tr>
      <w:tr w:rsidR="007310DF" w14:paraId="5F8CF361" w14:textId="77777777" w:rsidTr="005D3F6A">
        <w:tc>
          <w:tcPr>
            <w:tcW w:w="9350" w:type="dxa"/>
          </w:tcPr>
          <w:p w14:paraId="2505835B" w14:textId="2ABC65E3" w:rsidR="007310DF" w:rsidRPr="00D46158" w:rsidRDefault="007310DF" w:rsidP="005D3F6A">
            <w:pPr>
              <w:rPr>
                <w:i/>
                <w:iCs/>
                <w:noProof/>
              </w:rPr>
            </w:pPr>
            <w:r w:rsidRPr="00AB2701">
              <w:rPr>
                <w:rFonts w:ascii="Calibri" w:eastAsia="Calibri" w:hAnsi="Calibri" w:cs="Calibri"/>
                <w:i/>
                <w:iCs/>
                <w:color w:val="000000" w:themeColor="text1"/>
              </w:rPr>
              <w:t>Figure 1</w:t>
            </w:r>
            <w:r w:rsidR="00885122">
              <w:rPr>
                <w:rFonts w:ascii="Calibri" w:eastAsia="Calibri" w:hAnsi="Calibri" w:cs="Calibri"/>
                <w:i/>
                <w:iCs/>
                <w:color w:val="000000" w:themeColor="text1"/>
              </w:rPr>
              <w:t>3</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3D61A85B"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02AC5719" w14:textId="77777777" w:rsidTr="005D3F6A">
        <w:tc>
          <w:tcPr>
            <w:tcW w:w="9350" w:type="dxa"/>
          </w:tcPr>
          <w:p w14:paraId="668475E9"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4477C040" wp14:editId="02577995">
                  <wp:extent cx="5848350" cy="3509010"/>
                  <wp:effectExtent l="0" t="0" r="0" b="0"/>
                  <wp:docPr id="20737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962"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848350" cy="3509010"/>
                          </a:xfrm>
                          <a:prstGeom prst="rect">
                            <a:avLst/>
                          </a:prstGeom>
                        </pic:spPr>
                      </pic:pic>
                    </a:graphicData>
                  </a:graphic>
                </wp:inline>
              </w:drawing>
            </w:r>
          </w:p>
        </w:tc>
      </w:tr>
      <w:tr w:rsidR="007310DF" w14:paraId="1C8ADB8B" w14:textId="77777777" w:rsidTr="005D3F6A">
        <w:tc>
          <w:tcPr>
            <w:tcW w:w="9350" w:type="dxa"/>
          </w:tcPr>
          <w:p w14:paraId="2895F954" w14:textId="01C4B2D4" w:rsidR="007310DF" w:rsidRPr="00050649" w:rsidRDefault="007310DF" w:rsidP="005D3F6A">
            <w:pPr>
              <w:rPr>
                <w:rFonts w:ascii="Calibri" w:eastAsia="Calibri" w:hAnsi="Calibri" w:cs="Calibri"/>
                <w:b/>
                <w:bCs/>
                <w:color w:val="000000" w:themeColor="text1"/>
              </w:rPr>
            </w:pPr>
            <w:r w:rsidRPr="00885122">
              <w:rPr>
                <w:rFonts w:ascii="Calibri" w:eastAsia="Calibri" w:hAnsi="Calibri" w:cs="Calibri"/>
                <w:b/>
                <w:bCs/>
                <w:i/>
                <w:iCs/>
                <w:color w:val="000000" w:themeColor="text1"/>
              </w:rPr>
              <w:lastRenderedPageBreak/>
              <w:t>Figure 1</w:t>
            </w:r>
            <w:r w:rsidR="00885122" w:rsidRPr="00885122">
              <w:rPr>
                <w:rFonts w:ascii="Calibri" w:eastAsia="Calibri" w:hAnsi="Calibri" w:cs="Calibri"/>
                <w:b/>
                <w:bCs/>
                <w:i/>
                <w:iCs/>
                <w:color w:val="000000" w:themeColor="text1"/>
              </w:rPr>
              <w:t>4</w:t>
            </w:r>
            <w:r w:rsidRPr="00AB2701">
              <w:rPr>
                <w:rFonts w:ascii="Calibri" w:eastAsia="Calibri" w:hAnsi="Calibri" w:cs="Calibri"/>
                <w:i/>
                <w:iCs/>
                <w:color w:val="000000" w:themeColor="text1"/>
              </w:rPr>
              <w:t>. Observed (points) vs predicted (lines with 95% confidence interval) for Photosystem II Efficiency</w:t>
            </w:r>
            <w:r>
              <w:rPr>
                <w:rFonts w:ascii="Calibri" w:eastAsia="Calibri" w:hAnsi="Calibri" w:cs="Calibri"/>
                <w:i/>
                <w:iCs/>
                <w:color w:val="000000" w:themeColor="text1"/>
              </w:rPr>
              <w:t xml:space="preserve"> measured with two devices</w:t>
            </w:r>
            <w:r w:rsidRPr="00AB2701">
              <w:rPr>
                <w:rFonts w:ascii="Calibri" w:eastAsia="Calibri" w:hAnsi="Calibri" w:cs="Calibri"/>
                <w:i/>
                <w:iCs/>
                <w:color w:val="000000" w:themeColor="text1"/>
              </w:rPr>
              <w:t xml:space="preserve"> across days from germination by microbial consortium inoculation timing in tomato plants</w:t>
            </w:r>
          </w:p>
        </w:tc>
      </w:tr>
    </w:tbl>
    <w:p w14:paraId="598C7ABB"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245E" w14:paraId="05F74F9F" w14:textId="77777777" w:rsidTr="001B16C5">
        <w:tc>
          <w:tcPr>
            <w:tcW w:w="9350" w:type="dxa"/>
          </w:tcPr>
          <w:p w14:paraId="6085BED8" w14:textId="430E57A5" w:rsidR="00C0245E" w:rsidRDefault="009842FA" w:rsidP="001B16C5">
            <w:pPr>
              <w:rPr>
                <w:rFonts w:ascii="Calibri" w:eastAsia="Calibri" w:hAnsi="Calibri" w:cs="Calibri"/>
                <w:color w:val="000000" w:themeColor="text1"/>
              </w:rPr>
            </w:pPr>
            <w:r w:rsidRPr="009842FA">
              <w:rPr>
                <w:i/>
                <w:iCs/>
                <w:noProof/>
              </w:rPr>
              <w:drawing>
                <wp:inline distT="0" distB="0" distL="0" distR="0" wp14:anchorId="18452AE3" wp14:editId="308B070E">
                  <wp:extent cx="5943600" cy="3566160"/>
                  <wp:effectExtent l="0" t="0" r="0" b="0"/>
                  <wp:docPr id="1381596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6026"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566160"/>
                          </a:xfrm>
                          <a:prstGeom prst="rect">
                            <a:avLst/>
                          </a:prstGeom>
                        </pic:spPr>
                      </pic:pic>
                    </a:graphicData>
                  </a:graphic>
                </wp:inline>
              </w:drawing>
            </w:r>
          </w:p>
        </w:tc>
      </w:tr>
      <w:tr w:rsidR="00C0245E" w:rsidRPr="00050649" w14:paraId="176F58A6" w14:textId="77777777" w:rsidTr="001B16C5">
        <w:tc>
          <w:tcPr>
            <w:tcW w:w="9350" w:type="dxa"/>
          </w:tcPr>
          <w:p w14:paraId="7BB6307E" w14:textId="4EAF3ABE" w:rsidR="00C0245E" w:rsidRPr="00050649" w:rsidRDefault="00C0245E" w:rsidP="001B16C5">
            <w:pPr>
              <w:rPr>
                <w:rFonts w:ascii="Calibri" w:eastAsia="Calibri" w:hAnsi="Calibri" w:cs="Calibri"/>
                <w:b/>
                <w:bCs/>
                <w:color w:val="000000" w:themeColor="text1"/>
              </w:rPr>
            </w:pPr>
            <w:r w:rsidRPr="00885122">
              <w:rPr>
                <w:rFonts w:ascii="Calibri" w:eastAsia="Calibri" w:hAnsi="Calibri" w:cs="Calibri"/>
                <w:b/>
                <w:bCs/>
                <w:i/>
                <w:iCs/>
                <w:color w:val="000000" w:themeColor="text1"/>
              </w:rPr>
              <w:t>Figure 1</w:t>
            </w:r>
            <w:r w:rsidR="00885122" w:rsidRPr="00885122">
              <w:rPr>
                <w:rFonts w:ascii="Calibri" w:eastAsia="Calibri" w:hAnsi="Calibri" w:cs="Calibri"/>
                <w:b/>
                <w:bCs/>
                <w:i/>
                <w:iCs/>
                <w:color w:val="000000" w:themeColor="text1"/>
              </w:rPr>
              <w:t>5</w:t>
            </w:r>
            <w:r w:rsidRPr="00AB2701">
              <w:rPr>
                <w:rFonts w:ascii="Calibri" w:eastAsia="Calibri" w:hAnsi="Calibri" w:cs="Calibri"/>
                <w:i/>
                <w:iCs/>
                <w:color w:val="000000" w:themeColor="text1"/>
              </w:rPr>
              <w:t xml:space="preserve">. Observed (points) vs predicted (lines with 95% confidence interval) for </w:t>
            </w:r>
            <w:r>
              <w:rPr>
                <w:rFonts w:ascii="Calibri" w:eastAsia="Calibri" w:hAnsi="Calibri" w:cs="Calibri"/>
                <w:i/>
                <w:iCs/>
                <w:color w:val="000000" w:themeColor="text1"/>
              </w:rPr>
              <w:t xml:space="preserve">plant height across days from germination </w:t>
            </w:r>
            <w:r w:rsidRPr="00AB2701">
              <w:rPr>
                <w:rFonts w:ascii="Calibri" w:eastAsia="Calibri" w:hAnsi="Calibri" w:cs="Calibri"/>
                <w:i/>
                <w:iCs/>
                <w:color w:val="000000" w:themeColor="text1"/>
              </w:rPr>
              <w:t>by microbial consortium inoculation timing in tomato plants</w:t>
            </w:r>
          </w:p>
        </w:tc>
      </w:tr>
    </w:tbl>
    <w:p w14:paraId="44DA6334" w14:textId="77777777" w:rsidR="00C0245E" w:rsidRPr="00626402" w:rsidRDefault="00C0245E" w:rsidP="68F16E84">
      <w:pPr>
        <w:rPr>
          <w:i/>
          <w:iCs/>
        </w:rPr>
      </w:pPr>
    </w:p>
    <w:sectPr w:rsidR="00C0245E" w:rsidRPr="00626402" w:rsidSect="002F2482">
      <w:footerReference w:type="default" r:id="rId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2D1237" w14:textId="77777777" w:rsidR="00454D90" w:rsidRDefault="00454D90">
      <w:pPr>
        <w:spacing w:after="0" w:line="240" w:lineRule="auto"/>
      </w:pPr>
      <w:r>
        <w:separator/>
      </w:r>
    </w:p>
  </w:endnote>
  <w:endnote w:type="continuationSeparator" w:id="0">
    <w:p w14:paraId="169353F4" w14:textId="77777777" w:rsidR="00454D90" w:rsidRDefault="00454D90">
      <w:pPr>
        <w:spacing w:after="0" w:line="240" w:lineRule="auto"/>
      </w:pPr>
      <w:r>
        <w:continuationSeparator/>
      </w:r>
    </w:p>
  </w:endnote>
  <w:endnote w:type="continuationNotice" w:id="1">
    <w:p w14:paraId="38248282" w14:textId="77777777" w:rsidR="00454D90" w:rsidRDefault="00454D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D0865" w14:textId="77777777" w:rsidR="00454D90" w:rsidRDefault="00454D90">
      <w:pPr>
        <w:spacing w:after="0" w:line="240" w:lineRule="auto"/>
      </w:pPr>
      <w:r>
        <w:separator/>
      </w:r>
    </w:p>
  </w:footnote>
  <w:footnote w:type="continuationSeparator" w:id="0">
    <w:p w14:paraId="2D8E56EA" w14:textId="77777777" w:rsidR="00454D90" w:rsidRDefault="00454D90">
      <w:pPr>
        <w:spacing w:after="0" w:line="240" w:lineRule="auto"/>
      </w:pPr>
      <w:r>
        <w:continuationSeparator/>
      </w:r>
    </w:p>
  </w:footnote>
  <w:footnote w:type="continuationNotice" w:id="1">
    <w:p w14:paraId="1A0A1B9B" w14:textId="77777777" w:rsidR="00454D90" w:rsidRDefault="00454D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42EA"/>
    <w:rsid w:val="0000662B"/>
    <w:rsid w:val="0000A185"/>
    <w:rsid w:val="00011AAB"/>
    <w:rsid w:val="00012935"/>
    <w:rsid w:val="00022655"/>
    <w:rsid w:val="000326AF"/>
    <w:rsid w:val="00050649"/>
    <w:rsid w:val="000559A8"/>
    <w:rsid w:val="0007517A"/>
    <w:rsid w:val="00076B71"/>
    <w:rsid w:val="00077F20"/>
    <w:rsid w:val="0008162B"/>
    <w:rsid w:val="00082753"/>
    <w:rsid w:val="00086F4C"/>
    <w:rsid w:val="000903BB"/>
    <w:rsid w:val="000A297F"/>
    <w:rsid w:val="000A3DD1"/>
    <w:rsid w:val="000A6AF3"/>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241F"/>
    <w:rsid w:val="001D331B"/>
    <w:rsid w:val="00201D98"/>
    <w:rsid w:val="00202704"/>
    <w:rsid w:val="00212BF5"/>
    <w:rsid w:val="00214C34"/>
    <w:rsid w:val="002169B9"/>
    <w:rsid w:val="00220C32"/>
    <w:rsid w:val="002258A6"/>
    <w:rsid w:val="002270FC"/>
    <w:rsid w:val="00240C57"/>
    <w:rsid w:val="00240F07"/>
    <w:rsid w:val="002523F9"/>
    <w:rsid w:val="0025478A"/>
    <w:rsid w:val="00260F8F"/>
    <w:rsid w:val="00272492"/>
    <w:rsid w:val="0027764C"/>
    <w:rsid w:val="00280781"/>
    <w:rsid w:val="00280D8B"/>
    <w:rsid w:val="00283361"/>
    <w:rsid w:val="00284370"/>
    <w:rsid w:val="00294175"/>
    <w:rsid w:val="002960A2"/>
    <w:rsid w:val="002A43BB"/>
    <w:rsid w:val="002A69A2"/>
    <w:rsid w:val="002A732D"/>
    <w:rsid w:val="002B674F"/>
    <w:rsid w:val="002C23A0"/>
    <w:rsid w:val="002C48C3"/>
    <w:rsid w:val="002F2482"/>
    <w:rsid w:val="002F5686"/>
    <w:rsid w:val="00301C54"/>
    <w:rsid w:val="00303DB3"/>
    <w:rsid w:val="003341FD"/>
    <w:rsid w:val="00335566"/>
    <w:rsid w:val="00335DD9"/>
    <w:rsid w:val="00345436"/>
    <w:rsid w:val="00347353"/>
    <w:rsid w:val="0035DAF4"/>
    <w:rsid w:val="00376A40"/>
    <w:rsid w:val="003A238F"/>
    <w:rsid w:val="003B5028"/>
    <w:rsid w:val="003C03BB"/>
    <w:rsid w:val="003C6327"/>
    <w:rsid w:val="003C759B"/>
    <w:rsid w:val="003D0FD6"/>
    <w:rsid w:val="003D535C"/>
    <w:rsid w:val="003D71FA"/>
    <w:rsid w:val="003E0CA3"/>
    <w:rsid w:val="003E4C5A"/>
    <w:rsid w:val="003E558F"/>
    <w:rsid w:val="003E7051"/>
    <w:rsid w:val="003F0781"/>
    <w:rsid w:val="00401FEE"/>
    <w:rsid w:val="00417933"/>
    <w:rsid w:val="00431240"/>
    <w:rsid w:val="00432184"/>
    <w:rsid w:val="00436331"/>
    <w:rsid w:val="00442C31"/>
    <w:rsid w:val="00445495"/>
    <w:rsid w:val="00454D90"/>
    <w:rsid w:val="00464A62"/>
    <w:rsid w:val="004765B7"/>
    <w:rsid w:val="004806F8"/>
    <w:rsid w:val="0048349C"/>
    <w:rsid w:val="00494F7A"/>
    <w:rsid w:val="004A37B5"/>
    <w:rsid w:val="004C3A74"/>
    <w:rsid w:val="004D5D54"/>
    <w:rsid w:val="004E793A"/>
    <w:rsid w:val="00513C4E"/>
    <w:rsid w:val="0054022A"/>
    <w:rsid w:val="00552F85"/>
    <w:rsid w:val="00563B3A"/>
    <w:rsid w:val="005641BC"/>
    <w:rsid w:val="0059451C"/>
    <w:rsid w:val="0059585B"/>
    <w:rsid w:val="00597B16"/>
    <w:rsid w:val="005B39DA"/>
    <w:rsid w:val="005CCD95"/>
    <w:rsid w:val="005D0B3F"/>
    <w:rsid w:val="005D43F3"/>
    <w:rsid w:val="005E0600"/>
    <w:rsid w:val="005F11A6"/>
    <w:rsid w:val="0062118E"/>
    <w:rsid w:val="00626402"/>
    <w:rsid w:val="0063405D"/>
    <w:rsid w:val="006352AC"/>
    <w:rsid w:val="006565C3"/>
    <w:rsid w:val="0066736F"/>
    <w:rsid w:val="00681A83"/>
    <w:rsid w:val="00683E51"/>
    <w:rsid w:val="006EF1FC"/>
    <w:rsid w:val="006F4585"/>
    <w:rsid w:val="006FC3E4"/>
    <w:rsid w:val="00714343"/>
    <w:rsid w:val="007274F0"/>
    <w:rsid w:val="007310DF"/>
    <w:rsid w:val="00742562"/>
    <w:rsid w:val="00745C05"/>
    <w:rsid w:val="00745F97"/>
    <w:rsid w:val="007470B2"/>
    <w:rsid w:val="00756858"/>
    <w:rsid w:val="00766073"/>
    <w:rsid w:val="00783083"/>
    <w:rsid w:val="00796461"/>
    <w:rsid w:val="007B2408"/>
    <w:rsid w:val="007B2521"/>
    <w:rsid w:val="007D7AE7"/>
    <w:rsid w:val="007E2C32"/>
    <w:rsid w:val="007E5636"/>
    <w:rsid w:val="0081C816"/>
    <w:rsid w:val="0082273B"/>
    <w:rsid w:val="0082340F"/>
    <w:rsid w:val="00852B34"/>
    <w:rsid w:val="00856343"/>
    <w:rsid w:val="0086030E"/>
    <w:rsid w:val="00864CF7"/>
    <w:rsid w:val="00866474"/>
    <w:rsid w:val="00885122"/>
    <w:rsid w:val="008923EA"/>
    <w:rsid w:val="008A4A4C"/>
    <w:rsid w:val="008AB1B6"/>
    <w:rsid w:val="008B0B77"/>
    <w:rsid w:val="008B1D87"/>
    <w:rsid w:val="008B6221"/>
    <w:rsid w:val="008BB00E"/>
    <w:rsid w:val="008D0655"/>
    <w:rsid w:val="008D15DB"/>
    <w:rsid w:val="008D26A7"/>
    <w:rsid w:val="008F4040"/>
    <w:rsid w:val="008F4830"/>
    <w:rsid w:val="00903631"/>
    <w:rsid w:val="00912876"/>
    <w:rsid w:val="00914FE6"/>
    <w:rsid w:val="0091633A"/>
    <w:rsid w:val="00962FFA"/>
    <w:rsid w:val="0097325A"/>
    <w:rsid w:val="00975D94"/>
    <w:rsid w:val="0097721A"/>
    <w:rsid w:val="009842FA"/>
    <w:rsid w:val="00990B46"/>
    <w:rsid w:val="00993D91"/>
    <w:rsid w:val="009B1DB7"/>
    <w:rsid w:val="009D1B2F"/>
    <w:rsid w:val="009D1C1C"/>
    <w:rsid w:val="009E22AB"/>
    <w:rsid w:val="009E4214"/>
    <w:rsid w:val="009F0151"/>
    <w:rsid w:val="00A10274"/>
    <w:rsid w:val="00A145F1"/>
    <w:rsid w:val="00A407F4"/>
    <w:rsid w:val="00A504C8"/>
    <w:rsid w:val="00A5499D"/>
    <w:rsid w:val="00A5604A"/>
    <w:rsid w:val="00A63F69"/>
    <w:rsid w:val="00A722DE"/>
    <w:rsid w:val="00A75B47"/>
    <w:rsid w:val="00A76E0F"/>
    <w:rsid w:val="00A77465"/>
    <w:rsid w:val="00A820DF"/>
    <w:rsid w:val="00A86E4C"/>
    <w:rsid w:val="00A93024"/>
    <w:rsid w:val="00A9395B"/>
    <w:rsid w:val="00AA4FFD"/>
    <w:rsid w:val="00AB2701"/>
    <w:rsid w:val="00AB3B68"/>
    <w:rsid w:val="00AC6F35"/>
    <w:rsid w:val="00AE7706"/>
    <w:rsid w:val="00AF299C"/>
    <w:rsid w:val="00AF2F84"/>
    <w:rsid w:val="00B3091E"/>
    <w:rsid w:val="00B32C64"/>
    <w:rsid w:val="00B4020D"/>
    <w:rsid w:val="00B42E3D"/>
    <w:rsid w:val="00B47102"/>
    <w:rsid w:val="00B51AAD"/>
    <w:rsid w:val="00B6044B"/>
    <w:rsid w:val="00B6701E"/>
    <w:rsid w:val="00B718A7"/>
    <w:rsid w:val="00B7417D"/>
    <w:rsid w:val="00BB2951"/>
    <w:rsid w:val="00BB3BBC"/>
    <w:rsid w:val="00BB4A6F"/>
    <w:rsid w:val="00BC4D5C"/>
    <w:rsid w:val="00BC5DEF"/>
    <w:rsid w:val="00BE14A2"/>
    <w:rsid w:val="00BE3C97"/>
    <w:rsid w:val="00BF2DA6"/>
    <w:rsid w:val="00C0245E"/>
    <w:rsid w:val="00C25A46"/>
    <w:rsid w:val="00C2663A"/>
    <w:rsid w:val="00C42D9F"/>
    <w:rsid w:val="00C52D8B"/>
    <w:rsid w:val="00C561BB"/>
    <w:rsid w:val="00C63F27"/>
    <w:rsid w:val="00C95B6E"/>
    <w:rsid w:val="00C96FBD"/>
    <w:rsid w:val="00CA1383"/>
    <w:rsid w:val="00CA1E22"/>
    <w:rsid w:val="00CC0256"/>
    <w:rsid w:val="00CF6CC8"/>
    <w:rsid w:val="00D02D31"/>
    <w:rsid w:val="00D11F27"/>
    <w:rsid w:val="00D22C5B"/>
    <w:rsid w:val="00D32E47"/>
    <w:rsid w:val="00D32EF7"/>
    <w:rsid w:val="00D36B25"/>
    <w:rsid w:val="00D46158"/>
    <w:rsid w:val="00D54F44"/>
    <w:rsid w:val="00D62823"/>
    <w:rsid w:val="00D71C18"/>
    <w:rsid w:val="00D72F3A"/>
    <w:rsid w:val="00D80392"/>
    <w:rsid w:val="00D912D9"/>
    <w:rsid w:val="00D94E1C"/>
    <w:rsid w:val="00DA207D"/>
    <w:rsid w:val="00DC0552"/>
    <w:rsid w:val="00DC3DF1"/>
    <w:rsid w:val="00DC6777"/>
    <w:rsid w:val="00DD2F0F"/>
    <w:rsid w:val="00DD3999"/>
    <w:rsid w:val="00E046BE"/>
    <w:rsid w:val="00E1132E"/>
    <w:rsid w:val="00E2056D"/>
    <w:rsid w:val="00E2347D"/>
    <w:rsid w:val="00E3073E"/>
    <w:rsid w:val="00E34895"/>
    <w:rsid w:val="00E42E06"/>
    <w:rsid w:val="00E5E03D"/>
    <w:rsid w:val="00E603D3"/>
    <w:rsid w:val="00E744D7"/>
    <w:rsid w:val="00E97301"/>
    <w:rsid w:val="00EC2D64"/>
    <w:rsid w:val="00EC325E"/>
    <w:rsid w:val="00ED2A3A"/>
    <w:rsid w:val="00EE62E4"/>
    <w:rsid w:val="00F20875"/>
    <w:rsid w:val="00F33035"/>
    <w:rsid w:val="00F364F6"/>
    <w:rsid w:val="00F46A14"/>
    <w:rsid w:val="00F50A84"/>
    <w:rsid w:val="00F67F54"/>
    <w:rsid w:val="00F72802"/>
    <w:rsid w:val="00F776EA"/>
    <w:rsid w:val="00F83D7B"/>
    <w:rsid w:val="00F97A95"/>
    <w:rsid w:val="00FA0A68"/>
    <w:rsid w:val="00FB513A"/>
    <w:rsid w:val="00FB5452"/>
    <w:rsid w:val="00FC0393"/>
    <w:rsid w:val="00FE229E"/>
    <w:rsid w:val="00FE2844"/>
    <w:rsid w:val="00FE2F2F"/>
    <w:rsid w:val="00FE37F2"/>
    <w:rsid w:val="00FE4DA8"/>
    <w:rsid w:val="00FE619B"/>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zachpeagler/Thesis/tree/main/fig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bretfel@kennesaw.edu" TargetMode="Externa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2.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3.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4.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26</Pages>
  <Words>9602</Words>
  <Characters>54738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12</cp:revision>
  <dcterms:created xsi:type="dcterms:W3CDTF">2025-04-16T00:00:00Z</dcterms:created>
  <dcterms:modified xsi:type="dcterms:W3CDTF">2025-04-22T00:22:00Z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