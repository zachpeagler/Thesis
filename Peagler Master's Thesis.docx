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41D70F2C"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w:t>
      </w:r>
      <w:r w:rsidR="004765B7">
        <w:rPr>
          <w:rFonts w:ascii="Calibri" w:eastAsia="Calibri" w:hAnsi="Calibri" w:cs="Calibri"/>
          <w:color w:val="000000" w:themeColor="text1"/>
        </w:rPr>
        <w:t xml:space="preserve"> as organic</w:t>
      </w:r>
      <w:r w:rsidRPr="4825ED53">
        <w:rPr>
          <w:rFonts w:ascii="Calibri" w:eastAsia="Calibri" w:hAnsi="Calibri" w:cs="Calibri"/>
          <w:color w:val="000000" w:themeColor="text1"/>
        </w:rPr>
        <w:t xml:space="preserve">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00B4020D">
        <w:rPr>
          <w:rFonts w:ascii="Calibri" w:eastAsia="Calibri" w:hAnsi="Calibri" w:cs="Calibri"/>
          <w:color w:val="000000" w:themeColor="text1"/>
        </w:rPr>
        <w:t>.</w:t>
      </w:r>
      <w:r w:rsidR="3A9CBC90" w:rsidRPr="4825ED53">
        <w:rPr>
          <w:rFonts w:ascii="Calibri" w:eastAsia="Calibri" w:hAnsi="Calibri" w:cs="Calibri"/>
          <w:color w:val="000000" w:themeColor="text1"/>
        </w:rPr>
        <w:t xml:space="preserve"> </w:t>
      </w:r>
      <w:r w:rsidR="004765B7">
        <w:rPr>
          <w:rFonts w:ascii="Calibri" w:eastAsia="Calibri" w:hAnsi="Calibri" w:cs="Calibri"/>
          <w:color w:val="000000" w:themeColor="text1"/>
        </w:rPr>
        <w:t>Biostimulants</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r w:rsidR="004765B7">
        <w:rPr>
          <w:rFonts w:ascii="Calibri" w:eastAsia="Calibri" w:hAnsi="Calibri" w:cs="Calibri"/>
          <w:color w:val="000000" w:themeColor="text1"/>
        </w:rPr>
        <w:t xml:space="preserve"> The goal of this research is to elucidat</w:t>
      </w:r>
      <w:r w:rsidR="00B4020D">
        <w:rPr>
          <w:rFonts w:ascii="Calibri" w:eastAsia="Calibri" w:hAnsi="Calibri" w:cs="Calibri"/>
          <w:color w:val="000000" w:themeColor="text1"/>
        </w:rPr>
        <w:t>e the effects of encapsulated biostimulant inoculation on tomato plants and to improve the methodology for encapsulated biostimulant granule creation.</w:t>
      </w:r>
      <w:r w:rsidR="00FD0A67">
        <w:rPr>
          <w:rFonts w:ascii="Calibri" w:eastAsia="Calibri" w:hAnsi="Calibri" w:cs="Calibri"/>
          <w:color w:val="000000" w:themeColor="text1"/>
        </w:rPr>
        <w:t xml:space="preserve"> Chitosan granules were created with novel methods, inoculated with</w:t>
      </w:r>
      <w:r w:rsidR="001D636B">
        <w:rPr>
          <w:rFonts w:ascii="Calibri" w:eastAsia="Calibri" w:hAnsi="Calibri" w:cs="Calibri"/>
          <w:color w:val="000000" w:themeColor="text1"/>
        </w:rPr>
        <w:t xml:space="preserve"> either one PGPB or</w:t>
      </w:r>
      <w:r w:rsidR="00FD0A67">
        <w:rPr>
          <w:rFonts w:ascii="Calibri" w:eastAsia="Calibri" w:hAnsi="Calibri" w:cs="Calibri"/>
          <w:color w:val="000000" w:themeColor="text1"/>
        </w:rPr>
        <w:t xml:space="preserve"> a microbial consortium of five PGPBs, and applied to semi-hydroponically grown tomato plants. Results indicate that chitosan encapsulation fails to deliver improved tomato plant growth, crop yield, or crop quality.</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2A8B9D5C"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 . . . . . . . . . . .</w:t>
      </w:r>
      <w:r w:rsidR="007E2C32">
        <w:tab/>
      </w:r>
      <w:r w:rsidR="00683E51">
        <w:t>5</w:t>
      </w:r>
    </w:p>
    <w:p w14:paraId="6A77C4D9" w14:textId="2765F0FA"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1477FA">
        <w:t xml:space="preserve"> .</w:t>
      </w:r>
      <w:r w:rsidR="00FE2F2F">
        <w:tab/>
      </w:r>
      <w:r w:rsidR="00683E51">
        <w:t>5</w:t>
      </w:r>
    </w:p>
    <w:p w14:paraId="0FC79C1E" w14:textId="28FC4D2E" w:rsidR="00FE2F2F" w:rsidRDefault="00FE2F2F" w:rsidP="00FE2F2F">
      <w:pPr>
        <w:tabs>
          <w:tab w:val="right" w:pos="9360"/>
        </w:tabs>
        <w:spacing w:line="240" w:lineRule="auto"/>
      </w:pPr>
      <w:r w:rsidRPr="68F16E84">
        <w:t>IV. Results . . . . . . . . . . . . . . . . . . . . . . . . . . . . . . . . . . . . . . . . . . . . . . . . . . . . . .</w:t>
      </w:r>
      <w:r>
        <w:t xml:space="preserve"> . . . . . . . . . . . . . . . . . . . . . . .</w:t>
      </w:r>
      <w:r w:rsidR="00C95B6E">
        <w:t xml:space="preserve"> .</w:t>
      </w:r>
      <w:r>
        <w:tab/>
      </w:r>
      <w:r w:rsidR="00683E51">
        <w:t>9</w:t>
      </w:r>
    </w:p>
    <w:p w14:paraId="71F9CB69" w14:textId="6748EF6F"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683E51">
        <w:t>0</w:t>
      </w:r>
    </w:p>
    <w:p w14:paraId="33674360" w14:textId="49BA2547" w:rsidR="00DA207D" w:rsidRDefault="00DA207D" w:rsidP="00417933">
      <w:pPr>
        <w:tabs>
          <w:tab w:val="right" w:pos="9360"/>
        </w:tabs>
        <w:spacing w:line="240" w:lineRule="auto"/>
      </w:pPr>
      <w:r>
        <w:t>VI. Integrative Aspects . . . . . . . . . . . . . . . . . . . . . . . . . . . . . . . . . . . . . . . . . . . . . . . . . . . . . . . . . . . . . . . . . .</w:t>
      </w:r>
      <w:r w:rsidR="001477FA">
        <w:t xml:space="preserve"> .</w:t>
      </w:r>
      <w:r>
        <w:t xml:space="preserve"> </w:t>
      </w:r>
      <w:r w:rsidR="000B0981">
        <w:tab/>
        <w:t>1</w:t>
      </w:r>
      <w:r w:rsidR="00683E51">
        <w:t>3</w:t>
      </w:r>
    </w:p>
    <w:p w14:paraId="3081D11F" w14:textId="4EB9EF1A"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 . . . . . . . . .</w:t>
      </w:r>
      <w:r w:rsidR="007E2C32">
        <w:tab/>
      </w:r>
      <w:r w:rsidR="000B0981">
        <w:t>1</w:t>
      </w:r>
      <w:r w:rsidR="00683E51">
        <w:t>3</w:t>
      </w:r>
    </w:p>
    <w:p w14:paraId="1CE51AEA" w14:textId="67A2F0B3"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 . . .</w:t>
      </w:r>
      <w:r w:rsidR="000B0981" w:rsidRPr="000B0981">
        <w:t xml:space="preserve"> </w:t>
      </w:r>
      <w:r w:rsidR="000B0981">
        <w:tab/>
      </w:r>
      <w:r w:rsidR="00683E51">
        <w:t>19</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2156B009"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w:t>
      </w:r>
      <w:r w:rsidR="00761356">
        <w:rPr>
          <w:rFonts w:ascii="Calibri" w:eastAsia="Calibri" w:hAnsi="Calibri" w:cs="Calibri"/>
          <w:color w:val="000000" w:themeColor="text1"/>
        </w:rPr>
        <w:t>, bacteria and fungi that improve plant health and crop yield,</w:t>
      </w:r>
      <w:r w:rsidR="63711250" w:rsidRPr="68F16E84">
        <w:rPr>
          <w:rFonts w:ascii="Calibri" w:eastAsia="Calibri" w:hAnsi="Calibri" w:cs="Calibri"/>
          <w:color w:val="000000" w:themeColor="text1"/>
        </w:rPr>
        <w:t xml:space="preserve">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2009 ;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86135D8"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w:t>
      </w:r>
      <w:r w:rsidR="36AFCCD9" w:rsidRPr="4825ED53">
        <w:rPr>
          <w:rFonts w:ascii="Calibri" w:eastAsia="Calibri" w:hAnsi="Calibri" w:cs="Calibri"/>
          <w:color w:val="000000" w:themeColor="text1"/>
        </w:rPr>
        <w:lastRenderedPageBreak/>
        <w:t>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00761356">
        <w:rPr>
          <w:rFonts w:ascii="Calibri" w:eastAsia="Calibri" w:hAnsi="Calibri" w:cs="Calibri"/>
          <w:color w:val="000000" w:themeColor="text1"/>
        </w:rPr>
        <w:t xml:space="preserve">and </w:t>
      </w:r>
      <w:r w:rsidRPr="4825ED53">
        <w:rPr>
          <w:rFonts w:ascii="Calibri" w:eastAsia="Calibri" w:hAnsi="Calibri" w:cs="Calibri"/>
          <w:color w:val="000000" w:themeColor="text1"/>
        </w:rPr>
        <w:t>are often expensive, preventing their implementation</w:t>
      </w:r>
      <w:r w:rsidR="00761356">
        <w:rPr>
          <w:rFonts w:ascii="Calibri" w:eastAsia="Calibri" w:hAnsi="Calibri" w:cs="Calibri"/>
          <w:color w:val="000000" w:themeColor="text1"/>
        </w:rPr>
        <w:t xml:space="preserve"> </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00761356">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00761356">
        <w:rPr>
          <w:rFonts w:ascii="Calibri" w:eastAsia="Calibri" w:hAnsi="Calibri" w:cs="Calibri"/>
          <w:color w:val="000000" w:themeColor="text1"/>
        </w:rPr>
        <w:t xml:space="preserve">Liquid inoculants have the advantage of being easy to handle and apply, but can have a limited shelf life, require cool or cold conditions for long-term storage, and are expensive </w:t>
      </w:r>
      <w:r w:rsidR="00761356" w:rsidRPr="4825ED53">
        <w:rPr>
          <w:rFonts w:ascii="Calibri" w:eastAsia="Calibri" w:hAnsi="Calibri" w:cs="Calibri"/>
          <w:color w:val="000000" w:themeColor="text1"/>
        </w:rPr>
        <w:t xml:space="preserve">(Bashan </w:t>
      </w:r>
      <w:r w:rsidR="00761356" w:rsidRPr="4825ED53">
        <w:rPr>
          <w:rFonts w:ascii="Calibri" w:eastAsia="Calibri" w:hAnsi="Calibri" w:cs="Calibri"/>
          <w:i/>
          <w:iCs/>
          <w:color w:val="000000" w:themeColor="text1"/>
        </w:rPr>
        <w:t xml:space="preserve">et al., </w:t>
      </w:r>
      <w:r w:rsidR="00761356" w:rsidRPr="4825ED53">
        <w:rPr>
          <w:rFonts w:ascii="Calibri" w:eastAsia="Calibri" w:hAnsi="Calibri" w:cs="Calibri"/>
          <w:color w:val="000000" w:themeColor="text1"/>
        </w:rPr>
        <w:t xml:space="preserve">2014). </w:t>
      </w:r>
      <w:r w:rsidR="00761356">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been shown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27BCF7EA" w14:textId="367DC8E1" w:rsidR="00347353" w:rsidRDefault="3EED0D8C" w:rsidP="007310DF">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w:t>
      </w:r>
      <w:r w:rsidRPr="00683E51">
        <w:rPr>
          <w:rFonts w:ascii="Calibri" w:eastAsia="Calibri" w:hAnsi="Calibri" w:cs="Calibri"/>
          <w:color w:val="000000" w:themeColor="text1"/>
          <w:vertAlign w:val="superscript"/>
        </w:rPr>
        <w:t>3+</w:t>
      </w:r>
      <w:r w:rsidRPr="68F16E84">
        <w:rPr>
          <w:rFonts w:ascii="Calibri" w:eastAsia="Calibri" w:hAnsi="Calibri" w:cs="Calibri"/>
          <w:color w:val="000000" w:themeColor="text1"/>
        </w:rPr>
        <w:t xml:space="preserve">.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β-D-mannuronate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w:t>
      </w:r>
      <w:r w:rsidR="008F4830">
        <w:rPr>
          <w:rFonts w:ascii="Calibri" w:eastAsia="Calibri" w:hAnsi="Calibri" w:cs="Calibri"/>
          <w:color w:val="000000" w:themeColor="text1"/>
        </w:rPr>
        <w:lastRenderedPageBreak/>
        <w:t xml:space="preserve">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0B44A0"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w:t>
      </w:r>
      <w:r w:rsidR="00CF6CC8">
        <w:rPr>
          <w:rFonts w:ascii="Calibri" w:eastAsia="Calibri" w:hAnsi="Calibri" w:cs="Calibri"/>
          <w:color w:val="000000" w:themeColor="text1"/>
        </w:rPr>
        <w:t>an excellent choice</w:t>
      </w:r>
      <w:r w:rsidR="3EED0D8C" w:rsidRPr="4825ED53">
        <w:rPr>
          <w:rFonts w:ascii="Calibri" w:eastAsia="Calibri" w:hAnsi="Calibri" w:cs="Calibri"/>
          <w:color w:val="000000" w:themeColor="text1"/>
        </w:rPr>
        <w:t xml:space="preserve">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w:t>
      </w:r>
      <w:r w:rsidR="00CF6CC8">
        <w:rPr>
          <w:rFonts w:ascii="Calibri" w:eastAsia="Calibri" w:hAnsi="Calibri" w:cs="Calibri"/>
          <w:color w:val="000000" w:themeColor="text1"/>
        </w:rPr>
        <w:t xml:space="preserve">For alginate cross-linking, calcium chloride has been shown to reliably produce granules. </w:t>
      </w:r>
      <w:r w:rsidR="3EED0D8C" w:rsidRPr="4825ED53">
        <w:rPr>
          <w:rFonts w:ascii="Calibri" w:eastAsia="Calibri" w:hAnsi="Calibri" w:cs="Calibri"/>
          <w:color w:val="000000" w:themeColor="text1"/>
        </w:rPr>
        <w:t>The capture efficiency of some, but not all, bioactive compounds depend on the cross-linker's pH</w:t>
      </w:r>
      <w:r w:rsidR="006176C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w:t>
      </w:r>
      <w:r w:rsidR="006176C3">
        <w:rPr>
          <w:rFonts w:ascii="Calibri" w:eastAsia="Calibri" w:hAnsi="Calibri" w:cs="Calibri"/>
          <w:color w:val="000000" w:themeColor="text1"/>
        </w:rPr>
        <w:t>Understanding</w:t>
      </w:r>
      <w:r w:rsidR="3EED0D8C" w:rsidRPr="4825ED53">
        <w:rPr>
          <w:rFonts w:ascii="Calibri" w:eastAsia="Calibri" w:hAnsi="Calibri" w:cs="Calibri"/>
          <w:color w:val="000000" w:themeColor="text1"/>
        </w:rPr>
        <w:t xml:space="preserve"> under what conditions</w:t>
      </w:r>
      <w:r w:rsidR="006176C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cross-linker</w:t>
      </w:r>
      <w:r w:rsidR="006176C3">
        <w:rPr>
          <w:rFonts w:ascii="Calibri" w:eastAsia="Calibri" w:hAnsi="Calibri" w:cs="Calibri"/>
          <w:color w:val="000000" w:themeColor="text1"/>
        </w:rPr>
        <w:t>s</w:t>
      </w:r>
      <w:r w:rsidR="3EED0D8C" w:rsidRPr="4825ED53">
        <w:rPr>
          <w:rFonts w:ascii="Calibri" w:eastAsia="Calibri" w:hAnsi="Calibri" w:cs="Calibri"/>
          <w:color w:val="000000" w:themeColor="text1"/>
        </w:rPr>
        <w:t xml:space="preserve">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01EF903"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 xml:space="preserve">2018). </w:t>
      </w:r>
      <w:r w:rsidR="006176C3">
        <w:rPr>
          <w:rFonts w:ascii="Calibri" w:eastAsia="Calibri" w:hAnsi="Calibri" w:cs="Calibri"/>
          <w:color w:val="000000" w:themeColor="text1"/>
        </w:rPr>
        <w:t>Most m</w:t>
      </w:r>
      <w:r w:rsidR="748235FA" w:rsidRPr="4825ED53">
        <w:rPr>
          <w:rFonts w:ascii="Calibri" w:eastAsia="Calibri" w:hAnsi="Calibri" w:cs="Calibri"/>
          <w:color w:val="000000" w:themeColor="text1"/>
        </w:rPr>
        <w:t>icrobes are not inherently tolerant to desiccation</w:t>
      </w:r>
      <w:r w:rsidR="006176C3">
        <w:rPr>
          <w:rFonts w:ascii="Calibri" w:eastAsia="Calibri" w:hAnsi="Calibri" w:cs="Calibri"/>
          <w:color w:val="000000" w:themeColor="text1"/>
        </w:rPr>
        <w:t xml:space="preserve">, with some, such as </w:t>
      </w:r>
      <w:r w:rsidR="006176C3">
        <w:rPr>
          <w:rFonts w:ascii="Calibri" w:eastAsia="Calibri" w:hAnsi="Calibri" w:cs="Calibri"/>
          <w:i/>
          <w:iCs/>
          <w:color w:val="000000" w:themeColor="text1"/>
        </w:rPr>
        <w:t>Bacillus</w:t>
      </w:r>
      <w:r w:rsidR="006176C3">
        <w:rPr>
          <w:rFonts w:ascii="Calibri" w:eastAsia="Calibri" w:hAnsi="Calibri" w:cs="Calibri"/>
          <w:b/>
          <w:bCs/>
          <w:i/>
          <w:iCs/>
          <w:color w:val="000000" w:themeColor="text1"/>
        </w:rPr>
        <w:t xml:space="preserve">, </w:t>
      </w:r>
      <w:r w:rsidR="006176C3">
        <w:rPr>
          <w:rFonts w:ascii="Calibri" w:eastAsia="Calibri" w:hAnsi="Calibri" w:cs="Calibri"/>
          <w:color w:val="000000" w:themeColor="text1"/>
        </w:rPr>
        <w:t>being very well adapted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30A94D85" w:rsidR="3EED0D8C" w:rsidRDefault="006176C3" w:rsidP="00EE62E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There are many different microbial desiccation methods prevalent in the literature, but among them air drying seems to be the most economical and least labor intensive.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r w:rsidR="00CF6CC8" w:rsidRPr="4825ED53">
        <w:rPr>
          <w:rFonts w:ascii="Calibri" w:eastAsia="Calibri" w:hAnsi="Calibri" w:cs="Calibri"/>
          <w:color w:val="000000" w:themeColor="text1"/>
        </w:rPr>
        <w:t>) and</w:t>
      </w:r>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r>
        <w:rPr>
          <w:rFonts w:ascii="Calibri" w:eastAsia="Calibri" w:hAnsi="Calibri" w:cs="Calibri"/>
          <w:color w:val="000000" w:themeColor="text1"/>
        </w:rPr>
        <w:t>F</w:t>
      </w:r>
      <w:r w:rsidRPr="4825ED53">
        <w:rPr>
          <w:rFonts w:ascii="Calibri" w:eastAsia="Calibri" w:hAnsi="Calibri" w:cs="Calibri"/>
          <w:color w:val="000000" w:themeColor="text1"/>
        </w:rPr>
        <w:t>inding methods to increase desiccation tolerance in microbes is key to successful inoculant production (Greffe &amp; Michiels, 2020).</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xml:space="preserve">, the timing at which the inoculants are introduced to the plant has been shown to greatly influence the inoculation efficiency, with some strains showing increased performance with seed inoculation, and others showing increased performance with soil inoculation (Ciccillo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744F97C2"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lastRenderedPageBreak/>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2003). Salt stress </w:t>
      </w:r>
      <w:r w:rsidR="006176C3">
        <w:rPr>
          <w:rFonts w:ascii="Calibri" w:eastAsia="Calibri" w:hAnsi="Calibri" w:cs="Calibri"/>
          <w:color w:val="000000" w:themeColor="text1"/>
        </w:rPr>
        <w:t xml:space="preserve">leads to increased </w:t>
      </w:r>
      <w:r w:rsidR="001A2ADB" w:rsidRPr="19EBEC61">
        <w:rPr>
          <w:rFonts w:ascii="Calibri" w:eastAsia="Calibri" w:hAnsi="Calibri" w:cs="Calibri"/>
          <w:color w:val="000000" w:themeColor="text1"/>
        </w:rPr>
        <w:t xml:space="preserve">crop quality, often at the cost of yield by inducing blossom-end rot, which results in unmarketable fruit (Rosadi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BC5DEF">
        <w:rPr>
          <w:rFonts w:ascii="Calibri" w:eastAsia="Calibri" w:hAnsi="Calibri" w:cs="Calibri"/>
          <w:color w:val="000000" w:themeColor="text1"/>
        </w:rPr>
        <w:t>Previous research has shown that</w:t>
      </w:r>
      <w:r w:rsidR="0007517A">
        <w:rPr>
          <w:rFonts w:ascii="Calibri" w:eastAsia="Calibri" w:hAnsi="Calibri" w:cs="Calibri"/>
          <w:color w:val="000000" w:themeColor="text1"/>
        </w:rPr>
        <w:t xml:space="preserve"> individual PGPB, such as</w:t>
      </w:r>
      <w:r w:rsidR="00BC5DEF">
        <w:rPr>
          <w:rFonts w:ascii="Calibri" w:eastAsia="Calibri" w:hAnsi="Calibri" w:cs="Calibri"/>
          <w:color w:val="000000" w:themeColor="text1"/>
        </w:rPr>
        <w:t xml:space="preserve"> </w:t>
      </w:r>
      <w:r w:rsidR="00BC5DEF" w:rsidRPr="00B4020D">
        <w:rPr>
          <w:rFonts w:ascii="Calibri" w:eastAsia="Calibri" w:hAnsi="Calibri" w:cs="Calibri"/>
          <w:i/>
          <w:iCs/>
          <w:color w:val="000000" w:themeColor="text1"/>
        </w:rPr>
        <w:t>Methylobacterium oryzae</w:t>
      </w:r>
      <w:r w:rsidR="0007517A">
        <w:rPr>
          <w:rFonts w:ascii="Calibri" w:eastAsia="Calibri" w:hAnsi="Calibri" w:cs="Calibri"/>
          <w:color w:val="000000" w:themeColor="text1"/>
        </w:rPr>
        <w:t>, lea</w:t>
      </w:r>
      <w:r w:rsidR="00B4020D">
        <w:rPr>
          <w:rFonts w:ascii="Calibri" w:eastAsia="Calibri" w:hAnsi="Calibri" w:cs="Calibri"/>
          <w:color w:val="000000" w:themeColor="text1"/>
        </w:rPr>
        <w:t>ds</w:t>
      </w:r>
      <w:r w:rsidR="0007517A">
        <w:rPr>
          <w:rFonts w:ascii="Calibri" w:eastAsia="Calibri" w:hAnsi="Calibri" w:cs="Calibri"/>
          <w:color w:val="000000" w:themeColor="text1"/>
        </w:rPr>
        <w:t xml:space="preserve"> to </w:t>
      </w:r>
      <w:r w:rsidR="00B4020D">
        <w:rPr>
          <w:rFonts w:ascii="Calibri" w:eastAsia="Calibri" w:hAnsi="Calibri" w:cs="Calibri"/>
          <w:color w:val="000000" w:themeColor="text1"/>
        </w:rPr>
        <w:t>increased fruit quality and yield in both foliar and soil applications</w:t>
      </w:r>
      <w:r w:rsidR="0007517A">
        <w:rPr>
          <w:rFonts w:ascii="Calibri" w:eastAsia="Calibri" w:hAnsi="Calibri" w:cs="Calibri"/>
          <w:color w:val="000000" w:themeColor="text1"/>
        </w:rPr>
        <w:t xml:space="preserve"> (</w:t>
      </w:r>
      <w:r w:rsidR="00B4020D">
        <w:rPr>
          <w:rFonts w:ascii="Calibri" w:eastAsia="Calibri" w:hAnsi="Calibri" w:cs="Calibri"/>
          <w:color w:val="000000" w:themeColor="text1"/>
        </w:rPr>
        <w:t xml:space="preserve">Chanratana </w:t>
      </w:r>
      <w:r w:rsidR="00B4020D">
        <w:rPr>
          <w:rFonts w:ascii="Calibri" w:eastAsia="Calibri" w:hAnsi="Calibri" w:cs="Calibri"/>
          <w:i/>
          <w:iCs/>
          <w:color w:val="000000" w:themeColor="text1"/>
        </w:rPr>
        <w:t xml:space="preserve">et al., </w:t>
      </w:r>
      <w:r w:rsidR="00B4020D">
        <w:rPr>
          <w:rFonts w:ascii="Calibri" w:eastAsia="Calibri" w:hAnsi="Calibri" w:cs="Calibri"/>
          <w:color w:val="000000" w:themeColor="text1"/>
        </w:rPr>
        <w:t>2019</w:t>
      </w:r>
      <w:r w:rsidR="0007517A">
        <w:rPr>
          <w:rFonts w:ascii="Calibri" w:eastAsia="Calibri" w:hAnsi="Calibri" w:cs="Calibri"/>
          <w:color w:val="000000" w:themeColor="text1"/>
        </w:rPr>
        <w:t>).</w:t>
      </w:r>
      <w:r w:rsidR="00BC5DEF">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 xml:space="preserve">Multiple studies have shown that combinations of PGPBs are more effective than lone PGPBs (Madhaiyan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w:t>
      </w:r>
      <w:r w:rsidR="00FE619B">
        <w:rPr>
          <w:rFonts w:ascii="Calibri" w:eastAsia="Calibri" w:hAnsi="Calibri" w:cs="Calibri"/>
          <w:color w:val="000000" w:themeColor="text1"/>
        </w:rPr>
        <w:t>10</w:t>
      </w:r>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0BC5DEF">
        <w:rPr>
          <w:rFonts w:ascii="Calibri" w:eastAsia="Calibri" w:hAnsi="Calibri" w:cs="Calibri"/>
          <w:color w:val="000000" w:themeColor="text1"/>
        </w:rPr>
        <w:t>, warranting further research</w:t>
      </w:r>
      <w:r w:rsidR="001A2ADB" w:rsidRPr="4825ED53">
        <w:rPr>
          <w:rFonts w:ascii="Calibri" w:eastAsia="Calibri" w:hAnsi="Calibri" w:cs="Calibri"/>
          <w:color w:val="000000" w:themeColor="text1"/>
        </w:rPr>
        <w:t>.</w:t>
      </w:r>
      <w:r w:rsidR="05A895E4" w:rsidRPr="4825ED53">
        <w:rPr>
          <w:rFonts w:ascii="Calibri" w:eastAsia="Calibri" w:hAnsi="Calibri" w:cs="Calibri"/>
          <w:color w:val="000000" w:themeColor="text1"/>
        </w:rPr>
        <w:t xml:space="preserve"> </w:t>
      </w:r>
      <w:r w:rsidR="002960A2">
        <w:rPr>
          <w:rFonts w:ascii="Calibri" w:eastAsia="Calibri" w:hAnsi="Calibri" w:cs="Calibri"/>
          <w:color w:val="000000" w:themeColor="text1"/>
        </w:rPr>
        <w:t xml:space="preserve">The overarching objective of my research was to test chitosan as </w:t>
      </w:r>
      <w:r w:rsidR="00B4020D">
        <w:rPr>
          <w:rFonts w:ascii="Calibri" w:eastAsia="Calibri" w:hAnsi="Calibri" w:cs="Calibri"/>
          <w:color w:val="000000" w:themeColor="text1"/>
        </w:rPr>
        <w:t xml:space="preserve">a </w:t>
      </w:r>
      <w:r w:rsidR="002960A2">
        <w:rPr>
          <w:rFonts w:ascii="Calibri" w:eastAsia="Calibri" w:hAnsi="Calibri" w:cs="Calibri"/>
          <w:color w:val="000000" w:themeColor="text1"/>
        </w:rPr>
        <w:t>carrier material for PGPB</w:t>
      </w:r>
      <w:r w:rsidR="00B4020D">
        <w:rPr>
          <w:rFonts w:ascii="Calibri" w:eastAsia="Calibri" w:hAnsi="Calibri" w:cs="Calibri"/>
          <w:color w:val="000000" w:themeColor="text1"/>
        </w:rPr>
        <w:t>s</w:t>
      </w:r>
      <w:r w:rsidR="002960A2">
        <w:rPr>
          <w:rFonts w:ascii="Calibri" w:eastAsia="Calibri" w:hAnsi="Calibri" w:cs="Calibri"/>
          <w:color w:val="000000" w:themeColor="text1"/>
        </w:rPr>
        <w:t>, ranging from a single species (</w:t>
      </w:r>
      <w:r w:rsidR="002960A2" w:rsidRPr="00B4020D">
        <w:rPr>
          <w:rFonts w:ascii="Calibri" w:eastAsia="Calibri" w:hAnsi="Calibri" w:cs="Calibri"/>
          <w:i/>
          <w:iCs/>
          <w:color w:val="000000" w:themeColor="text1"/>
        </w:rPr>
        <w:t>M. oryzae</w:t>
      </w:r>
      <w:r w:rsidR="002960A2">
        <w:rPr>
          <w:rFonts w:ascii="Calibri" w:eastAsia="Calibri" w:hAnsi="Calibri" w:cs="Calibri"/>
          <w:color w:val="000000" w:themeColor="text1"/>
        </w:rPr>
        <w:t>) to a mixture of multiple species, and test the impact of timing and method of application on plant growth and health. Specifically, I addressed the following hypotheses and objectives:</w:t>
      </w:r>
    </w:p>
    <w:p w14:paraId="4CA264C5" w14:textId="018E4B7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00B4020D">
        <w:rPr>
          <w:rFonts w:ascii="Calibri" w:eastAsia="Calibri" w:hAnsi="Calibri" w:cs="Calibri"/>
          <w:b/>
          <w:bCs/>
          <w:color w:val="000000" w:themeColor="text1"/>
          <w:sz w:val="24"/>
          <w:szCs w:val="24"/>
        </w:rPr>
        <w:t xml:space="preserve"> </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17F9C054"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 xml:space="preserve">BGs with </w:t>
      </w:r>
      <w:r w:rsidR="006176C3">
        <w:rPr>
          <w:rFonts w:ascii="Calibri" w:eastAsia="Calibri" w:hAnsi="Calibri" w:cs="Calibri"/>
          <w:color w:val="000000" w:themeColor="text1"/>
        </w:rPr>
        <w:t xml:space="preserve">a consortium of </w:t>
      </w:r>
      <w:r>
        <w:rPr>
          <w:rFonts w:ascii="Calibri" w:eastAsia="Calibri" w:hAnsi="Calibri" w:cs="Calibri"/>
          <w:color w:val="000000" w:themeColor="text1"/>
        </w:rPr>
        <w:t xml:space="preserve"> microb</w:t>
      </w:r>
      <w:r w:rsidR="006176C3">
        <w:rPr>
          <w:rFonts w:ascii="Calibri" w:eastAsia="Calibri" w:hAnsi="Calibri" w:cs="Calibri"/>
          <w:color w:val="000000" w:themeColor="text1"/>
        </w:rPr>
        <w:t xml:space="preserve">es </w:t>
      </w:r>
      <w:r>
        <w:rPr>
          <w:rFonts w:ascii="Calibri" w:eastAsia="Calibri" w:hAnsi="Calibri" w:cs="Calibri"/>
          <w:color w:val="000000" w:themeColor="text1"/>
        </w:rPr>
        <w:t>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5BA01F90" w:rsidR="00301C54" w:rsidRPr="00301C54" w:rsidRDefault="00301C54" w:rsidP="00301C54">
      <w:pPr>
        <w:spacing w:line="240" w:lineRule="auto"/>
      </w:pPr>
      <w:r>
        <w:tab/>
      </w:r>
      <w:r>
        <w:rPr>
          <w:b/>
          <w:bCs/>
        </w:rPr>
        <w:t xml:space="preserve">Hypothesis 4.1 – </w:t>
      </w:r>
      <w:r w:rsidR="00050649">
        <w:t xml:space="preserve">Because of </w:t>
      </w:r>
      <w:r w:rsidR="002960A2">
        <w:t xml:space="preserve">differences in </w:t>
      </w:r>
      <w:r w:rsidR="00050649">
        <w:t>the physical properties of alginate and chitosan</w:t>
      </w:r>
      <w:r w:rsidR="00494F7A">
        <w:t xml:space="preserve"> granules</w:t>
      </w:r>
      <w:r w:rsidR="002960A2">
        <w:t xml:space="preserve"> as a result of the </w:t>
      </w:r>
      <w:r w:rsidR="00B4020D">
        <w:t>cross-linking reaction</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4529E46" w14:textId="384E3A65" w:rsidR="006F4585" w:rsidRDefault="006F4585" w:rsidP="1D1499E8">
      <w:pPr>
        <w:spacing w:line="240" w:lineRule="auto"/>
        <w:rPr>
          <w:b/>
          <w:bCs/>
        </w:rPr>
      </w:pPr>
      <w:r w:rsidRPr="4EA5AA9C">
        <w:rPr>
          <w:b/>
          <w:bCs/>
        </w:rPr>
        <w:t>III.</w:t>
      </w:r>
      <w:r w:rsidR="6E33563F" w:rsidRPr="4EA5AA9C">
        <w:rPr>
          <w:b/>
          <w:bCs/>
        </w:rPr>
        <w:t>A</w:t>
      </w:r>
      <w:r w:rsidRPr="4EA5AA9C">
        <w:rPr>
          <w:b/>
          <w:bCs/>
        </w:rPr>
        <w:t>. B</w:t>
      </w:r>
      <w:r w:rsidR="002960A2">
        <w:rPr>
          <w:b/>
          <w:bCs/>
        </w:rPr>
        <w:t xml:space="preserve">iostimulant </w:t>
      </w:r>
      <w:r w:rsidRPr="4EA5AA9C">
        <w:rPr>
          <w:b/>
          <w:bCs/>
        </w:rPr>
        <w:t>G</w:t>
      </w:r>
      <w:r w:rsidR="002960A2">
        <w:rPr>
          <w:b/>
          <w:bCs/>
        </w:rPr>
        <w:t>ranule</w:t>
      </w:r>
      <w:r w:rsidRPr="4EA5AA9C">
        <w:rPr>
          <w:b/>
          <w:bCs/>
        </w:rPr>
        <w:t xml:space="preserve"> </w:t>
      </w:r>
      <w:r w:rsidR="00F364F6">
        <w:rPr>
          <w:b/>
          <w:bCs/>
        </w:rPr>
        <w:t>Creation</w:t>
      </w:r>
    </w:p>
    <w:p w14:paraId="07A1BAFE" w14:textId="1CBE0FCB" w:rsidR="00BC4D5C" w:rsidDel="002960A2" w:rsidRDefault="007D7AE7" w:rsidP="00F67F54">
      <w:pPr>
        <w:spacing w:line="240" w:lineRule="auto"/>
        <w:ind w:firstLine="720"/>
        <w:rPr>
          <w:del w:id="1" w:author="Mario Bretfeld" w:date="2025-04-15T12:48:00Z" w16du:dateUtc="2025-04-15T16:48:00Z"/>
        </w:rPr>
      </w:pPr>
      <w:r>
        <w:lastRenderedPageBreak/>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cfu/mL</w:t>
      </w:r>
      <w:r w:rsidR="6D65D23E">
        <w:t>.</w:t>
      </w:r>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bacteria at 1x10</w:t>
      </w:r>
      <w:r w:rsidR="00BC4D5C">
        <w:rPr>
          <w:vertAlign w:val="superscript"/>
        </w:rPr>
        <w:t>6</w:t>
      </w:r>
      <w:r w:rsidR="00BC4D5C">
        <w:t xml:space="preserve"> cfu/mL</w:t>
      </w:r>
      <w:r w:rsidR="00F364F6">
        <w:t>.</w:t>
      </w:r>
    </w:p>
    <w:p w14:paraId="07FD0392" w14:textId="3EBCAB1F" w:rsidR="00D22C5B" w:rsidRDefault="6D65D23E" w:rsidP="007310DF">
      <w:pPr>
        <w:spacing w:line="240" w:lineRule="auto"/>
        <w:ind w:firstLine="720"/>
      </w:pPr>
      <w:r>
        <w:t xml:space="preserve"> </w:t>
      </w:r>
      <w:r w:rsidR="002960A2">
        <w:t xml:space="preserve">The </w:t>
      </w:r>
      <w:r>
        <w:t xml:space="preserve">microbial chitosan mixture </w:t>
      </w:r>
      <w:r w:rsidR="00F67F54">
        <w:t>was then added</w:t>
      </w:r>
      <w:r>
        <w:t xml:space="preserve"> to the TPP via dropwise addition </w:t>
      </w:r>
      <w:r w:rsidR="00BC4D5C">
        <w:t xml:space="preserve">on a lab bench </w:t>
      </w:r>
      <w:r w:rsidR="00C95B6E">
        <w:t>sterilized with 70% ethanol 15 cm away from</w:t>
      </w:r>
      <w:r w:rsidR="00BC4D5C">
        <w:t xml:space="preserve">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w:t>
      </w:r>
      <w:r w:rsidR="0027764C">
        <w:rPr>
          <w:b/>
          <w:bCs/>
        </w:rPr>
        <w:t>3</w:t>
      </w:r>
      <w:r w:rsidR="00D22C5B">
        <w:rPr>
          <w:b/>
          <w:bCs/>
        </w:rPr>
        <w:t xml:space="preserve">. </w:t>
      </w:r>
      <w:r w:rsidR="00D22C5B">
        <w:t xml:space="preserve">A comparison of dried and undried chitosan BGs can be seen in </w:t>
      </w:r>
      <w:r w:rsidR="00D22C5B">
        <w:rPr>
          <w:b/>
          <w:bCs/>
        </w:rPr>
        <w:t xml:space="preserve">Figure </w:t>
      </w:r>
      <w:r w:rsidR="0027764C">
        <w:rPr>
          <w:b/>
          <w:bCs/>
        </w:rPr>
        <w:t>4</w:t>
      </w:r>
      <w:r w:rsidR="00D22C5B">
        <w:rPr>
          <w:b/>
          <w:bCs/>
        </w:rPr>
        <w:t>.</w:t>
      </w:r>
    </w:p>
    <w:p w14:paraId="18AF999F" w14:textId="6EDD7A4F" w:rsidR="00F364F6" w:rsidRDefault="00F364F6" w:rsidP="00F67F54">
      <w:pPr>
        <w:spacing w:line="240" w:lineRule="auto"/>
        <w:ind w:firstLine="720"/>
      </w:pPr>
      <w:r>
        <w:t xml:space="preserve">To create BGs with alginate, a similar process was </w:t>
      </w:r>
      <w:r w:rsidR="00B4020D">
        <w:t>followed but</w:t>
      </w:r>
      <w:r>
        <w:t xml:space="preserve"> using 2% alginate as the encapsulation base and 2% calcium chloride as a cross-linker. Both solutions were prepared, then autoclaved, and from there made in </w:t>
      </w:r>
      <w:r w:rsidR="00B4020D">
        <w:t>the same</w:t>
      </w:r>
      <w:r>
        <w:t xml:space="preserve"> manner as the chitosan BGs</w:t>
      </w:r>
      <w:r w:rsidR="00C95B6E">
        <w:t xml:space="preserve"> sans ice bath</w:t>
      </w:r>
      <w:r>
        <w:t>.</w:t>
      </w:r>
    </w:p>
    <w:p w14:paraId="38AD15A3" w14:textId="3A81D1F4" w:rsidR="002960A2" w:rsidRPr="001A2ADB" w:rsidRDefault="002960A2" w:rsidP="002960A2">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w:t>
      </w:r>
      <w:r>
        <w:rPr>
          <w:rFonts w:ascii="Calibri" w:eastAsia="Calibri" w:hAnsi="Calibri" w:cs="Calibri"/>
          <w:color w:val="000000" w:themeColor="text1"/>
        </w:rPr>
        <w:t>this research</w:t>
      </w:r>
      <w:r w:rsidRPr="4825ED53">
        <w:rPr>
          <w:rFonts w:ascii="Calibri" w:eastAsia="Calibri" w:hAnsi="Calibri" w:cs="Calibri"/>
          <w:color w:val="000000" w:themeColor="text1"/>
        </w:rPr>
        <w:t>, with emphasis on those that have already been proven to provide benefits to tomato plants</w:t>
      </w:r>
      <w:r>
        <w:rPr>
          <w:rFonts w:ascii="Calibri" w:eastAsia="Calibri" w:hAnsi="Calibri" w:cs="Calibri"/>
          <w:color w:val="000000" w:themeColor="text1"/>
        </w:rPr>
        <w:t>. This combination of microorganisms (at 1x10^6 cfu/mL each) will be referred to as the “microbial consortium”.</w:t>
      </w:r>
    </w:p>
    <w:p w14:paraId="6323CD9A" w14:textId="460530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brasilense </w:t>
      </w:r>
      <w:r w:rsidR="00B4020D">
        <w:rPr>
          <w:rFonts w:ascii="Calibri" w:eastAsia="Calibri" w:hAnsi="Calibri" w:cs="Calibri"/>
          <w:i/>
          <w:iCs/>
          <w:color w:val="000000" w:themeColor="text1"/>
        </w:rPr>
        <w:t>Sp7</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2005), and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w:t>
      </w:r>
      <w:r w:rsidR="00FE619B">
        <w:rPr>
          <w:rFonts w:ascii="Calibri" w:eastAsia="Calibri" w:hAnsi="Calibri" w:cs="Calibri"/>
          <w:color w:val="000000" w:themeColor="text1"/>
        </w:rPr>
        <w:t>10</w:t>
      </w:r>
      <w:r w:rsidRPr="4825ED53">
        <w:rPr>
          <w:rFonts w:ascii="Calibri" w:eastAsia="Calibri" w:hAnsi="Calibri" w:cs="Calibri"/>
          <w:color w:val="000000" w:themeColor="text1"/>
        </w:rPr>
        <w:t>).</w:t>
      </w:r>
    </w:p>
    <w:p w14:paraId="6F938068" w14:textId="00487152"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w:t>
      </w:r>
      <w:r w:rsidR="00B4020D">
        <w:rPr>
          <w:rFonts w:ascii="Calibri" w:eastAsia="Calibri" w:hAnsi="Calibri" w:cs="Calibri"/>
          <w:i/>
          <w:iCs/>
          <w:color w:val="000000" w:themeColor="text1"/>
        </w:rPr>
        <w:t>43</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8B21277" w14:textId="0A538A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w:t>
      </w:r>
      <w:r w:rsidR="00B4020D" w:rsidRPr="00B4020D">
        <w:rPr>
          <w:rFonts w:ascii="Calibri" w:eastAsia="Calibri" w:hAnsi="Calibri" w:cs="Calibri"/>
          <w:color w:val="000000" w:themeColor="text1"/>
        </w:rPr>
        <w:t xml:space="preserve">(type strain)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327B1C4C" w14:textId="04966B21"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Methylobacterium oryzae</w:t>
      </w:r>
      <w:r w:rsidR="00B4020D">
        <w:rPr>
          <w:rFonts w:ascii="Calibri" w:eastAsia="Calibri" w:hAnsi="Calibri" w:cs="Calibri"/>
          <w:i/>
          <w:iCs/>
          <w:color w:val="000000" w:themeColor="text1"/>
        </w:rPr>
        <w:t xml:space="preserve"> CBMB20</w:t>
      </w:r>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7E618878" w14:textId="0012F69F" w:rsidR="001A2ADB" w:rsidRPr="00FE619B" w:rsidRDefault="002960A2" w:rsidP="00FE619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Pseudomonas putida </w:t>
      </w:r>
      <w:r w:rsidR="00B4020D">
        <w:rPr>
          <w:rFonts w:ascii="Calibri" w:eastAsia="Calibri" w:hAnsi="Calibri" w:cs="Calibri"/>
          <w:i/>
          <w:iCs/>
          <w:color w:val="000000" w:themeColor="text1"/>
        </w:rPr>
        <w:t xml:space="preserve">90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w:t>
      </w:r>
      <w:r w:rsidR="00E1132E">
        <w:rPr>
          <w:rFonts w:ascii="Calibri" w:eastAsia="Calibri" w:hAnsi="Calibri" w:cs="Calibri"/>
          <w:color w:val="000000" w:themeColor="text1"/>
        </w:rPr>
        <w:t xml:space="preserve">plant </w:t>
      </w:r>
      <w:r w:rsidRPr="4825ED53">
        <w:rPr>
          <w:rFonts w:ascii="Calibri" w:eastAsia="Calibri" w:hAnsi="Calibri" w:cs="Calibri"/>
          <w:color w:val="000000" w:themeColor="text1"/>
        </w:rPr>
        <w:t xml:space="preserve">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7B243BFC"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Perlite Mix, copper-lined root barriers, and Mother Earth™ Hydroton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pseudoreplicates (we aren’t applying the treatment to the individual tomatoes, but rather the plant that those </w:t>
      </w:r>
      <w:r w:rsidR="006176C3">
        <w:t>fruits come</w:t>
      </w:r>
      <w:r w:rsidR="007E5636">
        <w:t xml:space="preserve"> from) </w:t>
      </w:r>
      <w:r w:rsidR="008D15DB">
        <w:t xml:space="preserve">they were </w:t>
      </w:r>
      <w:r w:rsidR="006176C3">
        <w:t>averaged</w:t>
      </w:r>
      <w:r w:rsidR="008D15DB">
        <w:t xml:space="preserve"> by plant prior to analysis.</w:t>
      </w:r>
    </w:p>
    <w:p w14:paraId="5657B346" w14:textId="5A4B3164"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PhotosynQ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3A666FFB"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w:t>
      </w:r>
      <w:r w:rsidR="00022655">
        <w:t>location</w:t>
      </w:r>
      <w:r w:rsidR="005F11A6">
        <w:t xml:space="preserve">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w:t>
      </w:r>
      <w:r w:rsidR="00022655">
        <w:t>h</w:t>
      </w:r>
      <w:r w:rsidR="00C42D9F">
        <w:t>ydroponic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w:t>
      </w:r>
      <w:r w:rsidR="00280781" w:rsidRPr="004A37B5">
        <w:lastRenderedPageBreak/>
        <w:t>into Dutch buckets containing</w:t>
      </w:r>
      <w:r w:rsidR="00280781">
        <w:t xml:space="preserve"> </w:t>
      </w:r>
      <w:r w:rsidR="00280781" w:rsidRPr="004A37B5">
        <w:t>Mother Earth™ Coco</w:t>
      </w:r>
      <w:r w:rsidR="00280781">
        <w:t xml:space="preserve"> + </w:t>
      </w:r>
      <w:r w:rsidR="00280781" w:rsidRPr="004A37B5">
        <w:t>Perlite Mix, copper-lined root barriers, and Mother Earth™ Hydroton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64308B84"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w:t>
      </w:r>
      <w:r w:rsidR="006176C3">
        <w:t xml:space="preserve"> (0.0</w:t>
      </w:r>
      <w:r w:rsidR="001F0E45">
        <w:t>3</w:t>
      </w:r>
      <w:r w:rsidR="006176C3">
        <w:t xml:space="preserve"> g)</w:t>
      </w:r>
      <w:r w:rsidR="00280781">
        <w:t xml:space="preserve">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2024</w:t>
      </w:r>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w:t>
      </w:r>
      <w:r w:rsidR="006176C3">
        <w:t xml:space="preserve">fluorescence </w:t>
      </w:r>
      <w:r w:rsidR="00C42D9F">
        <w:t>measurements were taken with a Li-COR Li-600 and two PhotosynQ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7368C40E"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w:t>
      </w:r>
      <w:r w:rsidR="00B3091E">
        <w:t xml:space="preserve">a </w:t>
      </w:r>
      <w:r>
        <w:t>greenhouse.</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w:t>
      </w:r>
      <w:r w:rsidR="001F0E45">
        <w:t xml:space="preserve"> by washing with 50% v/v bleach for 5 minutes followed by washing three times with sterile DI water</w:t>
      </w:r>
      <w:r w:rsidR="00C96FBD">
        <w:t>,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w:t>
      </w:r>
      <w:r w:rsidR="001F0E45">
        <w:t xml:space="preserve">Belowground tissue was washed with DI water to remove attached soil and allowed to dry at room temperature for one hour prior to measuring. </w:t>
      </w:r>
      <w:r w:rsidR="000F7916">
        <w:t>The statistical power for this trial was 0.98 for an effect size of 0.4 with 4 groups and 36 replicates per group at a 0.05 significance level.</w:t>
      </w:r>
    </w:p>
    <w:p w14:paraId="5E233C80" w14:textId="0786BC12" w:rsidR="006176C3" w:rsidRDefault="006176C3" w:rsidP="006176C3">
      <w:pPr>
        <w:spacing w:line="240" w:lineRule="auto"/>
        <w:rPr>
          <w:b/>
          <w:bCs/>
        </w:rPr>
      </w:pPr>
      <w:r w:rsidRPr="001515E9">
        <w:rPr>
          <w:b/>
          <w:bCs/>
        </w:rPr>
        <w:t>III.</w:t>
      </w:r>
      <w:r>
        <w:rPr>
          <w:b/>
          <w:bCs/>
        </w:rPr>
        <w:t>C</w:t>
      </w:r>
      <w:r w:rsidRPr="001515E9">
        <w:rPr>
          <w:b/>
          <w:bCs/>
        </w:rPr>
        <w:t xml:space="preserve">. </w:t>
      </w:r>
      <w:r>
        <w:rPr>
          <w:b/>
          <w:bCs/>
        </w:rPr>
        <w:t>Bacterial Granule</w:t>
      </w:r>
      <w:r w:rsidRPr="001515E9">
        <w:rPr>
          <w:b/>
          <w:bCs/>
        </w:rPr>
        <w:t xml:space="preserve"> </w:t>
      </w:r>
      <w:r>
        <w:rPr>
          <w:b/>
          <w:bCs/>
        </w:rPr>
        <w:t>Decomposition</w:t>
      </w:r>
      <w:r w:rsidRPr="001515E9">
        <w:rPr>
          <w:b/>
          <w:bCs/>
        </w:rPr>
        <w:t xml:space="preserve"> </w:t>
      </w:r>
      <w:r>
        <w:rPr>
          <w:b/>
          <w:bCs/>
        </w:rPr>
        <w:t>Trial</w:t>
      </w:r>
    </w:p>
    <w:p w14:paraId="08D4F084" w14:textId="77777777" w:rsidR="006176C3" w:rsidRPr="001515E9" w:rsidRDefault="006176C3" w:rsidP="006176C3">
      <w:pPr>
        <w:spacing w:line="240" w:lineRule="auto"/>
      </w:pPr>
      <w:r>
        <w:rPr>
          <w:b/>
          <w:bCs/>
        </w:rPr>
        <w:tab/>
      </w:r>
      <w:r>
        <w:t xml:space="preserve">Soil was collected from the KSU Field Station and brought back to the lab. BGs were created with one of two polymers (chitosan or alginate) and one of two inoculation treatments (full microbial consortium and uninoculated) and were stored in petri dishes containing one of two mediums (soil or filter paper). Ten grams of soil or a piece of filter paper was added to the petri dish, to which was then added ten grams of water and ten BGs. Initial weight was recorded. Ten identical samples were prepared for each treatment group. A subset of samples was measured for weight once a week over ten weeks, with measured samples being discarded. Upon measurement, BGs were removed from the petri </w:t>
      </w:r>
      <w:r>
        <w:lastRenderedPageBreak/>
        <w:t>dish, patted dry with a paper towel, and weighed. Statistical power for this trial was 0.99 for an effect size of 0.4 with 80 groups and 10 replicates per group at a 0.05 significance level.</w:t>
      </w:r>
    </w:p>
    <w:p w14:paraId="122A17C7" w14:textId="77777777" w:rsidR="006176C3" w:rsidRDefault="006176C3" w:rsidP="006176C3">
      <w:pPr>
        <w:spacing w:line="240" w:lineRule="auto"/>
      </w:pP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72FFC58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436331">
        <w:t>4</w:t>
      </w:r>
      <w:r w:rsidR="00C96FBD">
        <w:t xml:space="preserve"> </w:t>
      </w:r>
      <w:r w:rsidR="00436331">
        <w:t xml:space="preserve">(R Core Team, 2025) </w:t>
      </w:r>
      <w:r w:rsidR="00C96FBD">
        <w:t xml:space="preserve">using </w:t>
      </w:r>
      <w:r w:rsidR="000B2168">
        <w:t>the packages</w:t>
      </w:r>
      <w:r w:rsidR="00C96FBD">
        <w:t xml:space="preserve"> MASS</w:t>
      </w:r>
      <w:r w:rsidR="00436331">
        <w:t xml:space="preserve"> (Venables &amp; Ripley, 2002)</w:t>
      </w:r>
      <w:r w:rsidR="000B2168">
        <w:t xml:space="preserve"> for statistical transformations</w:t>
      </w:r>
      <w:r w:rsidR="00C96FBD">
        <w:t>, vegan</w:t>
      </w:r>
      <w:r w:rsidR="009E22AB">
        <w:t xml:space="preserve"> (Oksanen </w:t>
      </w:r>
      <w:r w:rsidR="009E22AB">
        <w:rPr>
          <w:i/>
          <w:iCs/>
        </w:rPr>
        <w:t xml:space="preserve">et al., </w:t>
      </w:r>
      <w:r w:rsidR="009E22AB">
        <w:t>2025)</w:t>
      </w:r>
      <w:r w:rsidR="000B2168">
        <w:t xml:space="preserve"> for dimensionality reduction</w:t>
      </w:r>
      <w:r w:rsidR="00C96FBD">
        <w:t>, and</w:t>
      </w:r>
      <w:r w:rsidR="000B2168">
        <w:t xml:space="preserve"> multcomp </w:t>
      </w:r>
      <w:r w:rsidR="009E22AB">
        <w:t xml:space="preserve">(Hothorn </w:t>
      </w:r>
      <w:r w:rsidR="009E22AB">
        <w:rPr>
          <w:i/>
          <w:iCs/>
        </w:rPr>
        <w:t xml:space="preserve">et al., </w:t>
      </w:r>
      <w:r w:rsidR="009E22AB">
        <w:t xml:space="preserve">2008) </w:t>
      </w:r>
      <w:r w:rsidR="000B2168">
        <w:t>for pairwise comparisons</w:t>
      </w:r>
      <w:r w:rsidR="00C96FBD">
        <w:t xml:space="preserve">. Graphs were generated using ggplot2 </w:t>
      </w:r>
      <w:r w:rsidR="009E22AB">
        <w:t xml:space="preserve">(Wickham, 2016) </w:t>
      </w:r>
      <w:r w:rsidR="00C96FBD">
        <w:t>for plotting and scico</w:t>
      </w:r>
      <w:r w:rsidR="009E22AB">
        <w:t xml:space="preserve"> (Pederson &amp; Crameri, 2023)</w:t>
      </w:r>
      <w:r w:rsidR="00C96FBD">
        <w:t xml:space="preserve"> for accessible color palettes.</w:t>
      </w:r>
      <w:r w:rsidR="00152A50">
        <w:t xml:space="preserve"> </w:t>
      </w:r>
      <w:r w:rsidR="00FE4DA8">
        <w:t xml:space="preserve">Throughout the course of the statistical analysis, the author created several R functions that culminated in the production of an R package, ztils (Peagler, 2025), which was also used in this analysis. </w:t>
      </w:r>
      <w:r w:rsidR="00152A50">
        <w:t xml:space="preserve">To account for </w:t>
      </w:r>
      <w:r w:rsidR="007470B2">
        <w:t>pseudoreplication because</w:t>
      </w:r>
      <w:r w:rsidR="00152A50">
        <w:t xml:space="preserve"> we applied our treatments to the </w:t>
      </w:r>
      <w:r w:rsidR="00152A50">
        <w:rPr>
          <w:i/>
          <w:iCs/>
        </w:rPr>
        <w:t>plants</w:t>
      </w:r>
      <w:r w:rsidR="00F50A84">
        <w:rPr>
          <w:i/>
          <w:iCs/>
        </w:rPr>
        <w:t xml:space="preserve"> </w:t>
      </w:r>
      <w:r w:rsidR="00F50A84" w:rsidRPr="007470B2">
        <w:t>rather than</w:t>
      </w:r>
      <w:r w:rsidR="00152A50" w:rsidRPr="007470B2">
        <w:t xml:space="preserve"> </w:t>
      </w:r>
      <w:r w:rsidR="00152A50">
        <w:t xml:space="preserve">the individual </w:t>
      </w:r>
      <w:r w:rsidR="00152A50">
        <w:rPr>
          <w:i/>
          <w:iCs/>
        </w:rPr>
        <w:t>fruit</w:t>
      </w:r>
      <w:r w:rsidR="00152A50">
        <w:t>, fruit variables were averaged</w:t>
      </w:r>
      <w:r w:rsidR="00FE4DA8">
        <w:t xml:space="preserve"> or summarized</w:t>
      </w:r>
      <w:r w:rsidR="00152A50">
        <w:t xml:space="preserve"> between each plant prior to analysis.</w:t>
      </w:r>
    </w:p>
    <w:p w14:paraId="7936FFF1" w14:textId="37731EEB" w:rsidR="008D15DB" w:rsidRDefault="008D15DB" w:rsidP="1D1499E8">
      <w:pPr>
        <w:spacing w:line="240" w:lineRule="auto"/>
        <w:ind w:firstLine="720"/>
      </w:pPr>
      <w:r>
        <w:t>First, probability density function and cumulative distribution function graphs were created for each</w:t>
      </w:r>
      <w:r w:rsidR="001F0E45">
        <w:t xml:space="preserve"> non-count and non-proportion</w:t>
      </w:r>
      <w:r>
        <w:t xml:space="preserve"> variable, and one-sample Kolmorgorov-Smirnov (KS) tests were performed against </w:t>
      </w:r>
      <w:r w:rsidR="001F0E45">
        <w:t xml:space="preserve">normal, lognormal, gamma, and exponential </w:t>
      </w:r>
      <w:r>
        <w:t xml:space="preserve">functions. </w:t>
      </w:r>
      <w:r w:rsidR="00A820DF">
        <w:t xml:space="preserve">Variables were checked for homoscedasticity with Levene </w:t>
      </w:r>
      <w:r w:rsidR="000D1AB5">
        <w:t xml:space="preserve">and Bartlett </w:t>
      </w:r>
      <w:r w:rsidR="00A820DF">
        <w:t>tests.</w:t>
      </w:r>
    </w:p>
    <w:p w14:paraId="0FEA330D" w14:textId="77777777" w:rsidR="001F0E45" w:rsidRDefault="001F0E45" w:rsidP="1D1499E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Fluorescence environmental variables were scaled and their dimensionality reduced using principal component analysis. The first two principal components were then used as predictor variables alongside treatment in a pair of linear models, one with log transformed stomatal conductance as a response and the other with logit transformed photosystem II efficiency as a response. </w:t>
      </w:r>
    </w:p>
    <w:p w14:paraId="07B57255" w14:textId="6E3A9C15" w:rsidR="001F0E45" w:rsidRDefault="001F0E45" w:rsidP="1D1499E8">
      <w:pPr>
        <w:spacing w:line="240" w:lineRule="auto"/>
        <w:ind w:firstLine="720"/>
      </w:pPr>
      <w:r>
        <w:rPr>
          <w:rFonts w:ascii="Calibri" w:eastAsia="Calibri" w:hAnsi="Calibri" w:cs="Calibri"/>
          <w:color w:val="000000" w:themeColor="text1"/>
        </w:rPr>
        <w:t xml:space="preserve">For the inoculant method trial, aboveground and belowground mass and length were used to calculate root:shoot mass and root:shoot length ratios. These ratios were then logit transformed and used as the response variables in linear models with treatment as the predictor. </w:t>
      </w:r>
    </w:p>
    <w:p w14:paraId="56E6B100" w14:textId="43B1BE3F" w:rsidR="008D15DB" w:rsidRDefault="008D15DB" w:rsidP="1D1499E8">
      <w:pPr>
        <w:spacing w:line="240" w:lineRule="auto"/>
        <w:ind w:firstLine="720"/>
      </w:pPr>
      <w:r>
        <w:t>Linear models or generalized linear models were made for each variable</w:t>
      </w:r>
      <w:r w:rsidR="00231A89">
        <w:t xml:space="preserve">, </w:t>
      </w:r>
      <w:r>
        <w:t>depending on the results of the PDF, CDF, and KS tests</w:t>
      </w:r>
      <w:r w:rsidR="00231A89">
        <w:t xml:space="preserve">, and are shown in </w:t>
      </w:r>
      <w:r w:rsidR="00231A89">
        <w:rPr>
          <w:b/>
          <w:bCs/>
        </w:rPr>
        <w:t>Table 1</w:t>
      </w:r>
      <w:r>
        <w:t>, with post hoc tests being performed as needed.</w:t>
      </w:r>
      <w:r w:rsidR="000D1AB5">
        <w:t xml:space="preserve"> For models that include a continuous predictor variable</w:t>
      </w:r>
      <w:r w:rsidR="001F0E45">
        <w:t xml:space="preserve"> (such as mass)</w:t>
      </w:r>
      <w:r w:rsidR="000D1AB5">
        <w:t xml:space="preserve">, </w:t>
      </w:r>
      <w:r w:rsidR="001F0E45">
        <w:t>plots graphing the response on the y against the predictor on the x with the observed data as points and the predicted 95% confidence interval as an area</w:t>
      </w:r>
      <w:r w:rsidR="000D1AB5">
        <w:t xml:space="preserve"> were made from </w:t>
      </w:r>
      <w:r w:rsidR="001F0E45">
        <w:t>these models</w:t>
      </w:r>
      <w:r w:rsidR="000D1AB5">
        <w:t>.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3"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47E72BDF" w14:textId="4112741D" w:rsidR="4EA5AA9C" w:rsidRDefault="40F93C69" w:rsidP="19EBEC61">
      <w:pPr>
        <w:spacing w:line="240" w:lineRule="auto"/>
        <w:rPr>
          <w:b/>
          <w:bCs/>
        </w:rPr>
      </w:pPr>
      <w:r w:rsidRPr="19EBEC61">
        <w:rPr>
          <w:b/>
          <w:bCs/>
        </w:rPr>
        <w:t>IV.</w:t>
      </w:r>
      <w:r w:rsidR="00231A89">
        <w:rPr>
          <w:b/>
          <w:bCs/>
        </w:rPr>
        <w:t>A</w:t>
      </w:r>
      <w:r w:rsidRPr="19EBEC61">
        <w:rPr>
          <w:b/>
          <w:bCs/>
        </w:rPr>
        <w:t>.</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32A7FB52" w14:textId="767A616E" w:rsidR="00345436" w:rsidRPr="002F5686" w:rsidRDefault="46A59AC8" w:rsidP="002F5686">
      <w:pPr>
        <w:ind w:firstLine="720"/>
      </w:pPr>
      <w:r>
        <w:t xml:space="preserve">Stomatal conductance is graphed in </w:t>
      </w:r>
      <w:r w:rsidRPr="19EBEC61">
        <w:rPr>
          <w:b/>
          <w:bCs/>
        </w:rPr>
        <w:t xml:space="preserve">Figure </w:t>
      </w:r>
      <w:r w:rsidR="00231A89">
        <w:rPr>
          <w:b/>
          <w:bCs/>
        </w:rPr>
        <w:t>5</w:t>
      </w:r>
      <w:r>
        <w:t xml:space="preserve">, and all treatments were found to be significantly </w:t>
      </w:r>
      <w:r w:rsidR="00301C54">
        <w:t>lower</w:t>
      </w:r>
      <w:r>
        <w:t xml:space="preserve"> </w:t>
      </w:r>
      <w:r w:rsidR="000042EA">
        <w:t xml:space="preserve">(p &lt; 0.01)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w:t>
      </w:r>
      <w:r w:rsidR="000042EA">
        <w:t>fixed</w:t>
      </w:r>
      <w:r w:rsidR="47989594">
        <w:t xml:space="preserve"> effect</w:t>
      </w:r>
      <w:r w:rsidR="19AF12BB">
        <w:t>.</w:t>
      </w:r>
      <w:r w:rsidR="000042EA">
        <w:t xml:space="preserve"> This model has </w:t>
      </w:r>
      <w:r w:rsidR="000042EA">
        <w:rPr>
          <w:rFonts w:ascii="Calibri" w:eastAsia="Calibri" w:hAnsi="Calibri" w:cs="Calibri"/>
          <w:color w:val="000000" w:themeColor="text1"/>
        </w:rPr>
        <w:t>an R</w:t>
      </w:r>
      <w:r w:rsidR="000042EA">
        <w:rPr>
          <w:rFonts w:ascii="Calibri" w:eastAsia="Calibri" w:hAnsi="Calibri" w:cs="Calibri"/>
          <w:color w:val="000000" w:themeColor="text1"/>
          <w:vertAlign w:val="superscript"/>
        </w:rPr>
        <w:t>2</w:t>
      </w:r>
      <w:r w:rsidR="000042EA">
        <w:rPr>
          <w:rFonts w:ascii="Calibri" w:eastAsia="Calibri" w:hAnsi="Calibri" w:cs="Calibri"/>
          <w:color w:val="000000" w:themeColor="text1"/>
        </w:rPr>
        <w:t xml:space="preserve"> of 0.4889, meaning that it accounts for 48.89% of the variance in stomatal conductance.</w:t>
      </w:r>
      <w:r w:rsidR="002F5686">
        <w:t xml:space="preserve"> </w:t>
      </w:r>
      <w:r w:rsidR="00280D8B">
        <w:rPr>
          <w:rFonts w:ascii="Calibri" w:eastAsia="Calibri" w:hAnsi="Calibri" w:cs="Calibri"/>
          <w:color w:val="000000" w:themeColor="text1"/>
        </w:rPr>
        <w:t xml:space="preserve">Plant stomatal </w:t>
      </w:r>
      <w:r w:rsidR="00280D8B">
        <w:rPr>
          <w:rFonts w:ascii="Calibri" w:eastAsia="Calibri" w:hAnsi="Calibri" w:cs="Calibri"/>
          <w:color w:val="000000" w:themeColor="text1"/>
        </w:rPr>
        <w:lastRenderedPageBreak/>
        <w:t>density significantly decreased (</w:t>
      </w:r>
      <w:r w:rsidR="003C6327">
        <w:rPr>
          <w:rFonts w:ascii="Calibri" w:eastAsia="Calibri" w:hAnsi="Calibri" w:cs="Calibri"/>
          <w:color w:val="000000" w:themeColor="text1"/>
        </w:rPr>
        <w:t>p &lt; 0.01</w:t>
      </w:r>
      <w:r w:rsidR="00280D8B">
        <w:rPr>
          <w:rFonts w:ascii="Calibri" w:eastAsia="Calibri" w:hAnsi="Calibri" w:cs="Calibri"/>
          <w:color w:val="000000" w:themeColor="text1"/>
        </w:rPr>
        <w:t xml:space="preserve">) in the soil treatment as compared to the control, as shown in </w:t>
      </w:r>
      <w:r w:rsidR="00280D8B">
        <w:rPr>
          <w:rFonts w:ascii="Calibri" w:eastAsia="Calibri" w:hAnsi="Calibri" w:cs="Calibri"/>
          <w:b/>
          <w:bCs/>
          <w:color w:val="000000" w:themeColor="text1"/>
        </w:rPr>
        <w:t xml:space="preserve">Figure </w:t>
      </w:r>
      <w:r w:rsidR="00231A89">
        <w:rPr>
          <w:rFonts w:ascii="Calibri" w:eastAsia="Calibri" w:hAnsi="Calibri" w:cs="Calibri"/>
          <w:b/>
          <w:bCs/>
          <w:color w:val="000000" w:themeColor="text1"/>
        </w:rPr>
        <w:t>6</w:t>
      </w:r>
      <w:r w:rsidR="00280D8B">
        <w:rPr>
          <w:rFonts w:ascii="Calibri" w:eastAsia="Calibri" w:hAnsi="Calibri" w:cs="Calibri"/>
          <w:b/>
          <w:bCs/>
          <w:color w:val="000000" w:themeColor="text1"/>
        </w:rPr>
        <w:t xml:space="preserve"> </w:t>
      </w:r>
      <w:r w:rsidR="00280D8B">
        <w:rPr>
          <w:rFonts w:ascii="Calibri" w:eastAsia="Calibri" w:hAnsi="Calibri" w:cs="Calibri"/>
          <w:color w:val="000000" w:themeColor="text1"/>
        </w:rPr>
        <w:t xml:space="preserve">and tested with a linear model of the </w:t>
      </w:r>
      <w:r w:rsidR="003C6327">
        <w:rPr>
          <w:rFonts w:ascii="Calibri" w:eastAsia="Calibri" w:hAnsi="Calibri" w:cs="Calibri"/>
          <w:color w:val="000000" w:themeColor="text1"/>
        </w:rPr>
        <w:t xml:space="preserve">log-adjusted </w:t>
      </w:r>
      <w:r w:rsidR="00280D8B">
        <w:rPr>
          <w:rFonts w:ascii="Calibri" w:eastAsia="Calibri" w:hAnsi="Calibri" w:cs="Calibri"/>
          <w:color w:val="000000" w:themeColor="text1"/>
        </w:rPr>
        <w:t xml:space="preserve">mean stomatal density as a function of treatment. </w:t>
      </w:r>
      <w:r w:rsidR="003C6327">
        <w:t xml:space="preserve">This model has </w:t>
      </w:r>
      <w:r w:rsidR="003C6327">
        <w:rPr>
          <w:rFonts w:ascii="Calibri" w:eastAsia="Calibri" w:hAnsi="Calibri" w:cs="Calibri"/>
          <w:color w:val="000000" w:themeColor="text1"/>
        </w:rPr>
        <w:t>an R</w:t>
      </w:r>
      <w:r w:rsidR="003C6327">
        <w:rPr>
          <w:rFonts w:ascii="Calibri" w:eastAsia="Calibri" w:hAnsi="Calibri" w:cs="Calibri"/>
          <w:color w:val="000000" w:themeColor="text1"/>
          <w:vertAlign w:val="superscript"/>
        </w:rPr>
        <w:t>2</w:t>
      </w:r>
      <w:r w:rsidR="003C6327">
        <w:rPr>
          <w:rFonts w:ascii="Calibri" w:eastAsia="Calibri" w:hAnsi="Calibri" w:cs="Calibri"/>
          <w:color w:val="000000" w:themeColor="text1"/>
        </w:rPr>
        <w:t xml:space="preserve"> of 0.1934, meaning that it accounts for 19.34% of the variance in stomatal density.</w:t>
      </w:r>
      <w:r w:rsidR="00885122">
        <w:rPr>
          <w:rFonts w:ascii="Calibri" w:eastAsia="Calibri" w:hAnsi="Calibri" w:cs="Calibri"/>
          <w:color w:val="000000" w:themeColor="text1"/>
        </w:rPr>
        <w:t xml:space="preserve"> For Photosystem II Efficiency (PhiPS2) the best fitting model as determined by the Akaike information criterion (AIC) was a </w:t>
      </w:r>
      <w:r w:rsidR="00D71C18">
        <w:rPr>
          <w:rFonts w:ascii="Calibri" w:eastAsia="Calibri" w:hAnsi="Calibri" w:cs="Calibri"/>
          <w:color w:val="000000" w:themeColor="text1"/>
        </w:rPr>
        <w:t>linear mixed effect model</w:t>
      </w:r>
      <w:r w:rsidR="00885122">
        <w:rPr>
          <w:rFonts w:ascii="Calibri" w:eastAsia="Calibri" w:hAnsi="Calibri" w:cs="Calibri"/>
          <w:color w:val="000000" w:themeColor="text1"/>
        </w:rPr>
        <w:t xml:space="preserve">, shown in </w:t>
      </w:r>
      <w:r w:rsidR="00885122">
        <w:rPr>
          <w:rFonts w:ascii="Calibri" w:eastAsia="Calibri" w:hAnsi="Calibri" w:cs="Calibri"/>
          <w:b/>
          <w:bCs/>
          <w:color w:val="000000" w:themeColor="text1"/>
        </w:rPr>
        <w:t xml:space="preserve">Figure </w:t>
      </w:r>
      <w:r w:rsidR="00231A89">
        <w:rPr>
          <w:rFonts w:ascii="Calibri" w:eastAsia="Calibri" w:hAnsi="Calibri" w:cs="Calibri"/>
          <w:b/>
          <w:bCs/>
          <w:color w:val="000000" w:themeColor="text1"/>
        </w:rPr>
        <w:t>7</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Date was transformed into an integer, days from germination and used alongside treatment as predictor variables in the model, with device as a random effect</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and</w:t>
      </w:r>
      <w:r w:rsidR="00885122">
        <w:rPr>
          <w:rFonts w:ascii="Calibri" w:eastAsia="Calibri" w:hAnsi="Calibri" w:cs="Calibri"/>
          <w:color w:val="000000" w:themeColor="text1"/>
        </w:rPr>
        <w:t xml:space="preserve"> logit-transformed PhiPS2 as the response variable. This model found that the soil inoculation was significantly higher than the control (p &lt; 0.01), the foliar inoculation was significantly lower than the control (p &lt; 0.0001), and the joint inoculation was significantly higher than the control (p &lt; 0.0001), with a post hoc pairwise comparison revealing that all inoculation treatments were significantly different from each other.</w:t>
      </w:r>
    </w:p>
    <w:p w14:paraId="0E929225" w14:textId="76E1B860" w:rsidR="00283361" w:rsidRDefault="000042EA" w:rsidP="002F5686">
      <w:pPr>
        <w:ind w:firstLine="720"/>
      </w:pPr>
      <w:r>
        <w:t xml:space="preserve">Summarized fruit data can be seen in </w:t>
      </w:r>
      <w:r>
        <w:rPr>
          <w:b/>
          <w:bCs/>
        </w:rPr>
        <w:t xml:space="preserve">Table </w:t>
      </w:r>
      <w:r w:rsidR="00231A89">
        <w:rPr>
          <w:b/>
          <w:bCs/>
        </w:rPr>
        <w:t>2</w:t>
      </w:r>
      <w:r>
        <w:t>, with asterisks denoting significant differences from the control.</w:t>
      </w:r>
      <w:r w:rsidR="00EC2D64">
        <w:t xml:space="preserve"> </w:t>
      </w:r>
      <w:r w:rsidR="00D36B25">
        <w:t>Total f</w:t>
      </w:r>
      <w:r w:rsidR="00EC2D64">
        <w:t xml:space="preserve">ruit count across treatments is graphed in </w:t>
      </w:r>
      <w:r w:rsidR="00EC2D64">
        <w:rPr>
          <w:b/>
          <w:bCs/>
        </w:rPr>
        <w:t xml:space="preserve">Figure </w:t>
      </w:r>
      <w:r w:rsidR="00231A89">
        <w:rPr>
          <w:b/>
          <w:bCs/>
        </w:rPr>
        <w:t>8</w:t>
      </w:r>
      <w:r w:rsidR="00EC2D64">
        <w:t>, and joint treatments were found to be significantly lower (p &lt; 0.001) than the control</w:t>
      </w:r>
      <w:r w:rsidR="00D36B25">
        <w:t xml:space="preserve"> when modeled as a generalized linear model with fruit count as the response, treatment as a predictor, and Poisson as a link function. The pseudo-R</w:t>
      </w:r>
      <w:r w:rsidR="00D36B25">
        <w:rPr>
          <w:vertAlign w:val="superscript"/>
        </w:rPr>
        <w:t>2</w:t>
      </w:r>
      <w:r w:rsidR="00D36B25">
        <w:t xml:space="preserve"> for this model is </w:t>
      </w:r>
      <w:r w:rsidR="00283361">
        <w:t>0.1701</w:t>
      </w:r>
      <w:r w:rsidR="00D36B25">
        <w:t xml:space="preserve">, indicating that the model accounts for </w:t>
      </w:r>
      <w:r w:rsidR="00283361">
        <w:t>17.01</w:t>
      </w:r>
      <w:r w:rsidR="00D36B25">
        <w:t xml:space="preserve">% of the variation in </w:t>
      </w:r>
      <w:r w:rsidR="00283361">
        <w:t xml:space="preserve">total </w:t>
      </w:r>
      <w:r w:rsidR="00D36B25">
        <w:t>fruit count.</w:t>
      </w:r>
      <w:r>
        <w:t xml:space="preserve"> </w:t>
      </w:r>
      <w:r w:rsidR="002F5686">
        <w:t xml:space="preserve"> </w:t>
      </w:r>
      <w:r w:rsidR="00D36B25">
        <w:t xml:space="preserve">Marketable fruit count is graphed in </w:t>
      </w:r>
      <w:r w:rsidR="00D36B25">
        <w:rPr>
          <w:b/>
          <w:bCs/>
        </w:rPr>
        <w:t xml:space="preserve">Figure </w:t>
      </w:r>
      <w:r w:rsidR="00231A89">
        <w:rPr>
          <w:b/>
          <w:bCs/>
        </w:rPr>
        <w:t>9</w:t>
      </w:r>
      <w:r w:rsidR="00D36B25">
        <w:t>, and foliar and joint treatments were found to be significantly lower (p &lt; 0.01) than the control when modeled as a generalized linear model with marketable fruit count as the response, treatment as a predictor, and Poisson as a link function. The pseudo-R</w:t>
      </w:r>
      <w:r w:rsidR="00D36B25">
        <w:rPr>
          <w:vertAlign w:val="superscript"/>
        </w:rPr>
        <w:t>2</w:t>
      </w:r>
      <w:r w:rsidR="00D36B25">
        <w:t xml:space="preserve"> for this model is </w:t>
      </w:r>
      <w:r w:rsidR="00272492">
        <w:t>.2042</w:t>
      </w:r>
      <w:r w:rsidR="00D36B25">
        <w:t xml:space="preserve">, indicating that the model accounts for </w:t>
      </w:r>
      <w:r w:rsidR="00272492">
        <w:t>20.42</w:t>
      </w:r>
      <w:r w:rsidR="00D36B25">
        <w:t xml:space="preserve">% of the variation in </w:t>
      </w:r>
      <w:r w:rsidR="00272492">
        <w:t xml:space="preserve">marketable </w:t>
      </w:r>
      <w:r w:rsidR="00D36B25">
        <w:t xml:space="preserve">fruit count. </w:t>
      </w:r>
    </w:p>
    <w:p w14:paraId="6D2DBE21" w14:textId="0A86C952" w:rsidR="00856343" w:rsidRPr="002F5686" w:rsidRDefault="60F3C229" w:rsidP="002F5686">
      <w:pPr>
        <w:ind w:firstLine="720"/>
      </w:pPr>
      <w:r w:rsidRPr="00D36B25">
        <w:t>Fruit</w:t>
      </w:r>
      <w:r>
        <w:t xml:space="preserve"> </w:t>
      </w:r>
      <w:r w:rsidR="00EC2D64">
        <w:t>mass</w:t>
      </w:r>
      <w:r>
        <w:t xml:space="preserve"> </w:t>
      </w:r>
      <w:r w:rsidR="08FAE0C1">
        <w:t xml:space="preserve">across treatments </w:t>
      </w:r>
      <w:r>
        <w:t xml:space="preserve">is graphed in </w:t>
      </w:r>
      <w:r w:rsidRPr="19EBEC61">
        <w:rPr>
          <w:b/>
          <w:bCs/>
        </w:rPr>
        <w:t xml:space="preserve">Figure </w:t>
      </w:r>
      <w:r w:rsidR="003C6327">
        <w:rPr>
          <w:b/>
          <w:bCs/>
        </w:rPr>
        <w:t>1</w:t>
      </w:r>
      <w:r w:rsidR="00231A89">
        <w:rPr>
          <w:b/>
          <w:bCs/>
        </w:rPr>
        <w:t>0</w:t>
      </w:r>
      <w:r>
        <w:t xml:space="preserve">, and joint treatments were found to be significantly </w:t>
      </w:r>
      <w:r w:rsidR="00D22C5B">
        <w:t>lower</w:t>
      </w:r>
      <w:r w:rsidR="00EC2D64">
        <w:t xml:space="preserve"> (</w:t>
      </w:r>
      <w:r w:rsidR="00272492">
        <w:t>p &lt; 0.001</w:t>
      </w:r>
      <w:r w:rsidR="00EC2D64">
        <w:t>)</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0.3142, meaning that it accounts for 31.42% of the variance in fruit mass.</w:t>
      </w:r>
      <w:r w:rsidR="002F5686">
        <w:t xml:space="preserve"> </w:t>
      </w:r>
      <w:r w:rsidR="0EE47561" w:rsidRPr="19EBEC61">
        <w:rPr>
          <w:rFonts w:ascii="Calibri" w:eastAsia="Calibri" w:hAnsi="Calibri" w:cs="Calibri"/>
          <w:color w:val="000000" w:themeColor="text1"/>
        </w:rPr>
        <w:t xml:space="preserve">Fruit sugar concentration across treatments is graphed in </w:t>
      </w:r>
      <w:r w:rsidR="0EE47561" w:rsidRPr="19EBEC61">
        <w:rPr>
          <w:rFonts w:ascii="Calibri" w:eastAsia="Calibri" w:hAnsi="Calibri" w:cs="Calibri"/>
          <w:b/>
          <w:bCs/>
          <w:color w:val="000000" w:themeColor="text1"/>
        </w:rPr>
        <w:t xml:space="preserve">Figure </w:t>
      </w:r>
      <w:r w:rsidR="00D36B25">
        <w:rPr>
          <w:rFonts w:ascii="Calibri" w:eastAsia="Calibri" w:hAnsi="Calibri" w:cs="Calibri"/>
          <w:b/>
          <w:bCs/>
          <w:color w:val="000000" w:themeColor="text1"/>
        </w:rPr>
        <w:t>1</w:t>
      </w:r>
      <w:r w:rsidR="00231A89">
        <w:rPr>
          <w:rFonts w:ascii="Calibri" w:eastAsia="Calibri" w:hAnsi="Calibri" w:cs="Calibri"/>
          <w:b/>
          <w:bCs/>
          <w:color w:val="000000" w:themeColor="text1"/>
        </w:rPr>
        <w:t>1</w:t>
      </w:r>
      <w:r w:rsidR="0EE47561"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272492">
        <w:rPr>
          <w:rFonts w:ascii="Calibri" w:eastAsia="Calibri" w:hAnsi="Calibri" w:cs="Calibri"/>
          <w:color w:val="000000" w:themeColor="text1"/>
        </w:rPr>
        <w:t xml:space="preserve"> (p &lt; 0.01)</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r w:rsidR="00272492">
        <w:rPr>
          <w:rFonts w:ascii="Calibri" w:eastAsia="Calibri" w:hAnsi="Calibri" w:cs="Calibri"/>
          <w:color w:val="000000" w:themeColor="text1"/>
        </w:rPr>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0.2419, meaning that it accounts for 24.19% of the variance in fruit sugar content.</w:t>
      </w:r>
      <w:r w:rsidR="000A297F">
        <w:rPr>
          <w:rFonts w:ascii="Calibri" w:eastAsia="Calibri" w:hAnsi="Calibri" w:cs="Calibri"/>
          <w:color w:val="000000" w:themeColor="text1"/>
        </w:rPr>
        <w:tab/>
      </w:r>
    </w:p>
    <w:p w14:paraId="516310AD" w14:textId="23A5ABD2"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231A89">
        <w:rPr>
          <w:rFonts w:ascii="Calibri" w:eastAsia="Calibri" w:hAnsi="Calibri" w:cs="Calibri"/>
          <w:b/>
          <w:bCs/>
          <w:color w:val="000000" w:themeColor="text1"/>
        </w:rPr>
        <w:t>A</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5FD7FDB6" w14:textId="1F73981F" w:rsidR="00231A89" w:rsidRDefault="000D1AB5" w:rsidP="0059585B">
      <w:pPr>
        <w:spacing w:line="240" w:lineRule="auto"/>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3C6327">
        <w:rPr>
          <w:rFonts w:ascii="Calibri" w:eastAsia="Calibri" w:hAnsi="Calibri" w:cs="Calibri"/>
          <w:color w:val="000000" w:themeColor="text1"/>
        </w:rPr>
        <w:t xml:space="preserve"> (p &lt; 0.001)</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w:t>
      </w:r>
      <w:r w:rsidR="003C6327">
        <w:rPr>
          <w:rFonts w:ascii="Calibri" w:eastAsia="Calibri" w:hAnsi="Calibri" w:cs="Calibri"/>
          <w:color w:val="000000" w:themeColor="text1"/>
        </w:rPr>
        <w:t>compared to the</w:t>
      </w:r>
      <w:r w:rsidR="00626402">
        <w:rPr>
          <w:rFonts w:ascii="Calibri" w:eastAsia="Calibri" w:hAnsi="Calibri" w:cs="Calibri"/>
          <w:color w:val="000000" w:themeColor="text1"/>
        </w:rPr>
        <w:t xml:space="preserv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w:t>
      </w:r>
      <w:r w:rsidR="00231A89">
        <w:rPr>
          <w:rFonts w:ascii="Calibri" w:eastAsia="Calibri" w:hAnsi="Calibri" w:cs="Calibri"/>
          <w:b/>
          <w:bCs/>
          <w:color w:val="000000" w:themeColor="text1"/>
        </w:rPr>
        <w:t>2</w:t>
      </w:r>
      <w:r w:rsidR="00464A62">
        <w:rPr>
          <w:rFonts w:ascii="Calibri" w:eastAsia="Calibri" w:hAnsi="Calibri" w:cs="Calibri"/>
          <w:b/>
          <w:bCs/>
          <w:color w:val="000000" w:themeColor="text1"/>
        </w:rPr>
        <w:t xml:space="preserve">. </w:t>
      </w:r>
      <w:r w:rsidR="00BB2951">
        <w:t xml:space="preserve">This model has </w:t>
      </w:r>
      <w:r w:rsidR="00BB2951">
        <w:rPr>
          <w:rFonts w:ascii="Calibri" w:eastAsia="Calibri" w:hAnsi="Calibri" w:cs="Calibri"/>
          <w:color w:val="000000" w:themeColor="text1"/>
        </w:rPr>
        <w:t>an R</w:t>
      </w:r>
      <w:r w:rsidR="00BB2951">
        <w:rPr>
          <w:rFonts w:ascii="Calibri" w:eastAsia="Calibri" w:hAnsi="Calibri" w:cs="Calibri"/>
          <w:color w:val="000000" w:themeColor="text1"/>
          <w:vertAlign w:val="superscript"/>
        </w:rPr>
        <w:t>2</w:t>
      </w:r>
      <w:r w:rsidR="00BB2951">
        <w:rPr>
          <w:rFonts w:ascii="Calibri" w:eastAsia="Calibri" w:hAnsi="Calibri" w:cs="Calibri"/>
          <w:color w:val="000000" w:themeColor="text1"/>
        </w:rPr>
        <w:t xml:space="preserve"> of 0.</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meaning that it accounts for </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of the variance in fruit sugar content.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231A89">
        <w:rPr>
          <w:rFonts w:ascii="Calibri" w:eastAsia="Calibri" w:hAnsi="Calibri" w:cs="Calibri"/>
          <w:b/>
          <w:bCs/>
          <w:color w:val="000000" w:themeColor="text1"/>
        </w:rPr>
        <w:t>3</w:t>
      </w:r>
      <w:r w:rsidR="00FB513A">
        <w:rPr>
          <w:rFonts w:ascii="Calibri" w:eastAsia="Calibri" w:hAnsi="Calibri" w:cs="Calibri"/>
          <w:color w:val="000000" w:themeColor="text1"/>
        </w:rPr>
        <w:t>,</w:t>
      </w:r>
      <w:r w:rsidR="00FB513A">
        <w:rPr>
          <w:rFonts w:ascii="Calibri" w:eastAsia="Calibri" w:hAnsi="Calibri" w:cs="Calibri"/>
          <w:b/>
          <w:bCs/>
          <w:color w:val="000000" w:themeColor="text1"/>
        </w:rPr>
        <w:t xml:space="preserve"> </w:t>
      </w:r>
      <w:r w:rsidR="00FB513A">
        <w:rPr>
          <w:rFonts w:ascii="Calibri" w:eastAsia="Calibri" w:hAnsi="Calibri" w:cs="Calibri"/>
          <w:color w:val="000000" w:themeColor="text1"/>
        </w:rPr>
        <w:t xml:space="preserve">as calculated by a linear random effect model with PhiPS2 as a response, treatment as a predictor, days from germination as a fixed effect, and device as a random effect. </w:t>
      </w:r>
      <w:r w:rsidR="00FB513A">
        <w:t xml:space="preserve">This model has </w:t>
      </w:r>
      <w:r w:rsidR="00FB513A">
        <w:rPr>
          <w:rFonts w:ascii="Calibri" w:eastAsia="Calibri" w:hAnsi="Calibri" w:cs="Calibri"/>
          <w:color w:val="000000" w:themeColor="text1"/>
        </w:rPr>
        <w:t>an 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m of 0.0249 and an</w:t>
      </w:r>
      <w:r w:rsidR="00FB513A" w:rsidRPr="00FB513A">
        <w:rPr>
          <w:rFonts w:ascii="Calibri" w:eastAsia="Calibri" w:hAnsi="Calibri" w:cs="Calibri"/>
          <w:color w:val="000000" w:themeColor="text1"/>
        </w:rPr>
        <w:t xml:space="preserve"> </w:t>
      </w:r>
      <w:r w:rsidR="00FB513A">
        <w:rPr>
          <w:rFonts w:ascii="Calibri" w:eastAsia="Calibri" w:hAnsi="Calibri" w:cs="Calibri"/>
          <w:color w:val="000000" w:themeColor="text1"/>
        </w:rPr>
        <w:t>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c of 0.5078, meaning that without the random effect it accounts for 2.49% of the variance in stomatal conductance and with the random effect it accounts for 50.78% of the variance in stomatal conductance.</w:t>
      </w:r>
      <w:r w:rsidR="00464A62">
        <w:rPr>
          <w:rFonts w:ascii="Calibri" w:eastAsia="Calibri" w:hAnsi="Calibri" w:cs="Calibri"/>
          <w:color w:val="000000" w:themeColor="text1"/>
        </w:rPr>
        <w:t xml:space="preserve"> </w:t>
      </w:r>
      <w:r w:rsidR="00231A89">
        <w:t xml:space="preserve">Summarized fruit data can be seen in </w:t>
      </w:r>
      <w:r w:rsidR="00231A89">
        <w:rPr>
          <w:b/>
          <w:bCs/>
        </w:rPr>
        <w:t>Table 3</w:t>
      </w:r>
      <w:r w:rsidR="00231A89">
        <w:t>. No significant differences between treatments were found in fruit parameters.</w:t>
      </w:r>
    </w:p>
    <w:p w14:paraId="56A164BA" w14:textId="17F941A3"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231A89">
        <w:rPr>
          <w:rFonts w:ascii="Calibri" w:eastAsia="Calibri" w:hAnsi="Calibri" w:cs="Calibri"/>
          <w:b/>
          <w:bCs/>
          <w:color w:val="000000" w:themeColor="text1"/>
        </w:rPr>
        <w:t>A</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6BB4B22D" w14:textId="0149E34B" w:rsidR="000559A8" w:rsidRDefault="00C0245E" w:rsidP="001F0E45">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lastRenderedPageBreak/>
        <w:t xml:space="preserve">Tomato plant height was found to be significantly lower in the inoculated BG group as compared to the control, as shown in </w:t>
      </w:r>
      <w:r>
        <w:rPr>
          <w:rFonts w:ascii="Calibri" w:eastAsia="Calibri" w:hAnsi="Calibri" w:cs="Calibri"/>
          <w:b/>
          <w:bCs/>
          <w:color w:val="000000" w:themeColor="text1"/>
        </w:rPr>
        <w:t>Figure 1</w:t>
      </w:r>
      <w:r w:rsidR="00231A89">
        <w:rPr>
          <w:rFonts w:ascii="Calibri" w:eastAsia="Calibri" w:hAnsi="Calibri" w:cs="Calibri"/>
          <w:b/>
          <w:bCs/>
          <w:color w:val="000000" w:themeColor="text1"/>
        </w:rPr>
        <w:t>4</w:t>
      </w:r>
      <w:r>
        <w:rPr>
          <w:rFonts w:ascii="Calibri" w:eastAsia="Calibri" w:hAnsi="Calibri" w:cs="Calibri"/>
          <w:color w:val="000000" w:themeColor="text1"/>
        </w:rPr>
        <w:t xml:space="preserve"> and determined by a linear model of log-adjusted height as a function of date and treatment. </w:t>
      </w:r>
      <w:r>
        <w:t xml:space="preserve">This model has </w:t>
      </w:r>
      <w:r>
        <w:rPr>
          <w:rFonts w:ascii="Calibri" w:eastAsia="Calibri" w:hAnsi="Calibri" w:cs="Calibri"/>
          <w:color w:val="000000" w:themeColor="text1"/>
        </w:rPr>
        <w:t>an R</w:t>
      </w:r>
      <w:r>
        <w:rPr>
          <w:rFonts w:ascii="Calibri" w:eastAsia="Calibri" w:hAnsi="Calibri" w:cs="Calibri"/>
          <w:color w:val="000000" w:themeColor="text1"/>
          <w:vertAlign w:val="superscript"/>
        </w:rPr>
        <w:t>2</w:t>
      </w:r>
      <w:r>
        <w:rPr>
          <w:rFonts w:ascii="Calibri" w:eastAsia="Calibri" w:hAnsi="Calibri" w:cs="Calibri"/>
          <w:color w:val="000000" w:themeColor="text1"/>
        </w:rPr>
        <w:t xml:space="preserve"> of 0.8314, meaning that it accounts for 83.14% of the variance in height. However, a post hoc pairwise comparison revealed that the inoculated BG group height was not significantly different from the uninoculated granule or liquid inoculant treatments. </w:t>
      </w:r>
      <w:r w:rsidR="001F0E45">
        <w:rPr>
          <w:rFonts w:ascii="Calibri" w:eastAsia="Calibri" w:hAnsi="Calibri" w:cs="Calibri"/>
          <w:color w:val="000000" w:themeColor="text1"/>
        </w:rPr>
        <w:t xml:space="preserve"> Linear models for root:shoot length and root:shoot mass revealed no significant difference between the treatment groups.</w:t>
      </w:r>
    </w:p>
    <w:p w14:paraId="009B77D1" w14:textId="12F806DC" w:rsidR="00231A89" w:rsidRDefault="00231A89" w:rsidP="00231A89">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IV.B. Bacterial Granule Decomposition</w:t>
      </w:r>
    </w:p>
    <w:p w14:paraId="67504785" w14:textId="0E53AF01" w:rsidR="00231A89" w:rsidRPr="00F364F6" w:rsidRDefault="00231A89" w:rsidP="00231A89">
      <w:pPr>
        <w:spacing w:line="240" w:lineRule="auto"/>
        <w:rPr>
          <w:rFonts w:ascii="Calibri" w:eastAsia="Calibri" w:hAnsi="Calibri" w:cs="Calibri"/>
          <w:color w:val="000000" w:themeColor="text1"/>
        </w:rPr>
      </w:pPr>
      <w:r>
        <w:rPr>
          <w:rFonts w:ascii="Calibri" w:eastAsia="Calibri" w:hAnsi="Calibri" w:cs="Calibri"/>
          <w:color w:val="000000" w:themeColor="text1"/>
        </w:rPr>
        <w:tab/>
        <w:t xml:space="preserve">Summarized data from this trial is shown in </w:t>
      </w:r>
      <w:r w:rsidRPr="00231A89">
        <w:rPr>
          <w:rFonts w:ascii="Calibri" w:eastAsia="Calibri" w:hAnsi="Calibri" w:cs="Calibri"/>
          <w:b/>
          <w:bCs/>
          <w:color w:val="000000" w:themeColor="text1"/>
        </w:rPr>
        <w:t xml:space="preserve">Table </w:t>
      </w:r>
      <w:r>
        <w:rPr>
          <w:rFonts w:ascii="Calibri" w:eastAsia="Calibri" w:hAnsi="Calibri" w:cs="Calibri"/>
          <w:b/>
          <w:bCs/>
          <w:color w:val="000000" w:themeColor="text1"/>
        </w:rPr>
        <w:t>4</w:t>
      </w:r>
      <w:r>
        <w:rPr>
          <w:rFonts w:ascii="Calibri" w:eastAsia="Calibri" w:hAnsi="Calibri" w:cs="Calibri"/>
          <w:color w:val="000000" w:themeColor="text1"/>
        </w:rPr>
        <w:t xml:space="preserve">, and all polymer treatments were shown to have a significant decrease (p &lt; 0.001) in mass over time. </w:t>
      </w:r>
      <w:r w:rsidRPr="00FB513A">
        <w:rPr>
          <w:rFonts w:ascii="Calibri" w:eastAsia="Calibri" w:hAnsi="Calibri" w:cs="Calibri"/>
          <w:color w:val="000000" w:themeColor="text1"/>
        </w:rPr>
        <w:t>Change</w:t>
      </w:r>
      <w:r>
        <w:rPr>
          <w:rFonts w:ascii="Calibri" w:eastAsia="Calibri" w:hAnsi="Calibri" w:cs="Calibri"/>
          <w:color w:val="000000" w:themeColor="text1"/>
        </w:rPr>
        <w:t xml:space="preserve"> in mass over time is significantly different between polymers, with chitosan having a significantly greater change (p &lt; 0.001) in mass over time compared to alginate, as shown in </w:t>
      </w:r>
      <w:r>
        <w:rPr>
          <w:rFonts w:ascii="Calibri" w:eastAsia="Calibri" w:hAnsi="Calibri" w:cs="Calibri"/>
          <w:b/>
          <w:bCs/>
          <w:color w:val="000000" w:themeColor="text1"/>
        </w:rPr>
        <w:t xml:space="preserve">Figure 15. </w:t>
      </w:r>
      <w:r>
        <w:rPr>
          <w:rFonts w:ascii="Calibri" w:eastAsia="Calibri" w:hAnsi="Calibri" w:cs="Calibri"/>
          <w:color w:val="000000" w:themeColor="text1"/>
        </w:rPr>
        <w:t>This was calculated by a linear model with logit transformed proportion change in mass as a function of elapsed weeks and polymer. This model has an R</w:t>
      </w:r>
      <w:r>
        <w:rPr>
          <w:rFonts w:ascii="Calibri" w:eastAsia="Calibri" w:hAnsi="Calibri" w:cs="Calibri"/>
          <w:color w:val="000000" w:themeColor="text1"/>
          <w:vertAlign w:val="superscript"/>
        </w:rPr>
        <w:t>2</w:t>
      </w:r>
      <w:r>
        <w:rPr>
          <w:rFonts w:ascii="Calibri" w:eastAsia="Calibri" w:hAnsi="Calibri" w:cs="Calibri"/>
          <w:color w:val="000000" w:themeColor="text1"/>
        </w:rPr>
        <w:t xml:space="preserve"> of 0.1417, meaning that it accounts for 14.17% of the variation in the change in mass.</w:t>
      </w:r>
    </w:p>
    <w:p w14:paraId="3061051F" w14:textId="77777777" w:rsidR="00231A89" w:rsidRPr="00464A62" w:rsidRDefault="00231A89" w:rsidP="00231A89">
      <w:pPr>
        <w:spacing w:line="240" w:lineRule="auto"/>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068E6B4B" w14:textId="0E9E18B5" w:rsidR="000326A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w:t>
      </w:r>
      <w:r w:rsidR="00D71C18">
        <w:rPr>
          <w:rFonts w:ascii="Calibri" w:eastAsia="Calibri" w:hAnsi="Calibri" w:cs="Calibri"/>
          <w:color w:val="000000" w:themeColor="text1"/>
        </w:rPr>
        <w:t>the soil and joint inoculation significantly increased PhiPS2</w:t>
      </w:r>
      <w:r w:rsidR="00D34297">
        <w:rPr>
          <w:rFonts w:ascii="Calibri" w:eastAsia="Calibri" w:hAnsi="Calibri" w:cs="Calibri"/>
          <w:color w:val="000000" w:themeColor="text1"/>
        </w:rPr>
        <w:t xml:space="preserve">, </w:t>
      </w:r>
      <w:r w:rsidR="00D71C18">
        <w:rPr>
          <w:rFonts w:ascii="Calibri" w:eastAsia="Calibri" w:hAnsi="Calibri" w:cs="Calibri"/>
          <w:color w:val="000000" w:themeColor="text1"/>
        </w:rPr>
        <w:t>and the foliar inoculation significantly decreased PhiPS2, with all treatments being significantly different from one another</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7</w:t>
      </w:r>
      <w:r w:rsidR="002A43BB">
        <w:rPr>
          <w:rFonts w:ascii="Calibri" w:eastAsia="Calibri" w:hAnsi="Calibri" w:cs="Calibri"/>
          <w:color w:val="000000" w:themeColor="text1"/>
        </w:rPr>
        <w:t>, while the stomatal conductivity significantly decreased in all treatments</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5</w:t>
      </w:r>
      <w:r w:rsidR="002A43BB">
        <w:rPr>
          <w:rFonts w:ascii="Calibri" w:eastAsia="Calibri" w:hAnsi="Calibri" w:cs="Calibri"/>
          <w:color w:val="000000" w:themeColor="text1"/>
        </w:rPr>
        <w:t xml:space="preserve">. In addition, the stomatal density significantly decreased in </w:t>
      </w:r>
      <w:r w:rsidR="00FE4DA8">
        <w:rPr>
          <w:rFonts w:ascii="Calibri" w:eastAsia="Calibri" w:hAnsi="Calibri" w:cs="Calibri"/>
          <w:color w:val="000000" w:themeColor="text1"/>
        </w:rPr>
        <w:t>soil</w:t>
      </w:r>
      <w:r w:rsidR="002A43BB">
        <w:rPr>
          <w:rFonts w:ascii="Calibri" w:eastAsia="Calibri" w:hAnsi="Calibri" w:cs="Calibri"/>
          <w:color w:val="000000" w:themeColor="text1"/>
        </w:rPr>
        <w:t xml:space="preserve"> inoculation as compared to the control, but the soil inoculation was not significantly different from the foliar or joint inoculations</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6</w:t>
      </w:r>
      <w:r w:rsidR="002A43BB">
        <w:rPr>
          <w:rFonts w:ascii="Calibri" w:eastAsia="Calibri" w:hAnsi="Calibri" w:cs="Calibri"/>
          <w:color w:val="000000" w:themeColor="text1"/>
        </w:rPr>
        <w:t>.</w:t>
      </w:r>
      <w:r w:rsidR="00D71C18">
        <w:rPr>
          <w:rFonts w:ascii="Calibri" w:eastAsia="Calibri" w:hAnsi="Calibri" w:cs="Calibri"/>
          <w:color w:val="000000" w:themeColor="text1"/>
        </w:rPr>
        <w:t xml:space="preserve"> This is contrary to the expectation laid out in the hypothesis and</w:t>
      </w:r>
      <w:r w:rsidR="002A43BB">
        <w:rPr>
          <w:rFonts w:ascii="Calibri" w:eastAsia="Calibri" w:hAnsi="Calibri" w:cs="Calibri"/>
          <w:color w:val="000000" w:themeColor="text1"/>
        </w:rPr>
        <w:t xml:space="preserve"> paints an interesting picture where</w:t>
      </w:r>
      <w:r w:rsidR="00FE229E">
        <w:rPr>
          <w:rFonts w:ascii="Calibri" w:eastAsia="Calibri" w:hAnsi="Calibri" w:cs="Calibri"/>
          <w:color w:val="000000" w:themeColor="text1"/>
        </w:rPr>
        <w:t xml:space="preserve"> soil inoculations seem to be associated with a </w:t>
      </w:r>
      <w:r w:rsidR="00231A89" w:rsidRPr="00231A89">
        <w:rPr>
          <w:rFonts w:ascii="Calibri" w:eastAsia="Calibri" w:hAnsi="Calibri" w:cs="Calibri"/>
          <w:color w:val="000000" w:themeColor="text1"/>
        </w:rPr>
        <w:t>morphological</w:t>
      </w:r>
      <w:r w:rsidR="00FE229E">
        <w:rPr>
          <w:rFonts w:ascii="Calibri" w:eastAsia="Calibri" w:hAnsi="Calibri" w:cs="Calibri"/>
          <w:i/>
          <w:iCs/>
          <w:color w:val="000000" w:themeColor="text1"/>
        </w:rPr>
        <w:t xml:space="preserve">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purely </w:t>
      </w:r>
      <w:r w:rsidR="00FE229E" w:rsidRPr="00231A89">
        <w:rPr>
          <w:rFonts w:ascii="Calibri" w:eastAsia="Calibri" w:hAnsi="Calibri" w:cs="Calibri"/>
          <w:color w:val="000000" w:themeColor="text1"/>
        </w:rPr>
        <w:t>behavioral</w:t>
      </w:r>
      <w:r w:rsidR="00FE229E">
        <w:rPr>
          <w:rFonts w:ascii="Calibri" w:eastAsia="Calibri" w:hAnsi="Calibri" w:cs="Calibri"/>
          <w:i/>
          <w:iCs/>
          <w:color w:val="000000" w:themeColor="text1"/>
        </w:rPr>
        <w:t xml:space="preserve"> </w:t>
      </w:r>
      <w:r w:rsidR="00FE229E">
        <w:rPr>
          <w:rFonts w:ascii="Calibri" w:eastAsia="Calibri" w:hAnsi="Calibri" w:cs="Calibri"/>
          <w:color w:val="000000" w:themeColor="text1"/>
        </w:rPr>
        <w:t xml:space="preserve">change in the plants that is driving their decreased stomatal conductivity. </w:t>
      </w:r>
      <w:r w:rsidR="000326AF">
        <w:rPr>
          <w:rFonts w:ascii="Calibri" w:eastAsia="Calibri" w:hAnsi="Calibri" w:cs="Calibri"/>
          <w:color w:val="000000" w:themeColor="text1"/>
        </w:rPr>
        <w:t xml:space="preserve">This could be due to </w:t>
      </w:r>
      <w:r w:rsidR="000326AF">
        <w:rPr>
          <w:rFonts w:ascii="Calibri" w:eastAsia="Calibri" w:hAnsi="Calibri" w:cs="Calibri"/>
          <w:i/>
          <w:iCs/>
          <w:color w:val="000000" w:themeColor="text1"/>
        </w:rPr>
        <w:t xml:space="preserve">M. oryzae </w:t>
      </w:r>
      <w:r w:rsidR="000326AF">
        <w:rPr>
          <w:rFonts w:ascii="Calibri" w:eastAsia="Calibri" w:hAnsi="Calibri" w:cs="Calibri"/>
          <w:color w:val="000000" w:themeColor="text1"/>
        </w:rPr>
        <w:t xml:space="preserve">producing ACC deaminase which </w:t>
      </w:r>
      <w:r w:rsidR="00442C31">
        <w:rPr>
          <w:rFonts w:ascii="Calibri" w:eastAsia="Calibri" w:hAnsi="Calibri" w:cs="Calibri"/>
          <w:color w:val="000000" w:themeColor="text1"/>
        </w:rPr>
        <w:t>results in lowered ethylene emissions</w:t>
      </w:r>
      <w:r w:rsidR="000326AF">
        <w:rPr>
          <w:rFonts w:ascii="Calibri" w:eastAsia="Calibri" w:hAnsi="Calibri" w:cs="Calibri"/>
          <w:color w:val="000000" w:themeColor="text1"/>
        </w:rPr>
        <w:t xml:space="preserve"> in tomato (Yim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w:t>
      </w:r>
      <w:r w:rsidR="00442C31">
        <w:rPr>
          <w:rFonts w:ascii="Calibri" w:eastAsia="Calibri" w:hAnsi="Calibri" w:cs="Calibri"/>
          <w:color w:val="000000" w:themeColor="text1"/>
        </w:rPr>
        <w:t>0</w:t>
      </w:r>
      <w:r w:rsidR="000326AF">
        <w:rPr>
          <w:rFonts w:ascii="Calibri" w:eastAsia="Calibri" w:hAnsi="Calibri" w:cs="Calibri"/>
          <w:color w:val="000000" w:themeColor="text1"/>
        </w:rPr>
        <w:t xml:space="preserve">4). Ethylene has an important role in tomato stomatal conductance and can inhibit stress-induced stomatal closures (Chen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2013). Reductions in ethylene signaling from an uptick in ACC deaminase production could partially explain reductions in stomatal conductance in inoculated tomato plants.</w:t>
      </w:r>
      <w:r w:rsidR="00442C31">
        <w:rPr>
          <w:rFonts w:ascii="Calibri" w:eastAsia="Calibri" w:hAnsi="Calibri" w:cs="Calibri"/>
          <w:color w:val="000000" w:themeColor="text1"/>
        </w:rPr>
        <w:t xml:space="preserve"> Another possible reason for the decreased stomatal conductivity may be due to the plant hormone auxin. Auxins are an essential regulatory hormone for plants</w:t>
      </w:r>
      <w:r w:rsidR="000559A8">
        <w:rPr>
          <w:rFonts w:ascii="Calibri" w:eastAsia="Calibri" w:hAnsi="Calibri" w:cs="Calibri"/>
          <w:color w:val="000000" w:themeColor="text1"/>
        </w:rPr>
        <w:t xml:space="preserve">, </w:t>
      </w:r>
      <w:r w:rsidR="00442C31">
        <w:rPr>
          <w:rFonts w:ascii="Calibri" w:eastAsia="Calibri" w:hAnsi="Calibri" w:cs="Calibri"/>
          <w:color w:val="000000" w:themeColor="text1"/>
        </w:rPr>
        <w:t>are critical to many different elements of plant health</w:t>
      </w:r>
      <w:r w:rsidR="000559A8">
        <w:rPr>
          <w:rFonts w:ascii="Calibri" w:eastAsia="Calibri" w:hAnsi="Calibri" w:cs="Calibri"/>
          <w:color w:val="000000" w:themeColor="text1"/>
        </w:rPr>
        <w:t>,</w:t>
      </w:r>
      <w:r w:rsidR="00442C31">
        <w:rPr>
          <w:rFonts w:ascii="Calibri" w:eastAsia="Calibri" w:hAnsi="Calibri" w:cs="Calibri"/>
          <w:color w:val="000000" w:themeColor="text1"/>
        </w:rPr>
        <w:t xml:space="preserve"> and exist in plants in a range, levels outside of which can be detrimental to plant health. Salt stress is known to increase auxin content in tomato plants (Ho </w:t>
      </w:r>
      <w:r w:rsidR="00442C31">
        <w:rPr>
          <w:rFonts w:ascii="Calibri" w:eastAsia="Calibri" w:hAnsi="Calibri" w:cs="Calibri"/>
          <w:i/>
          <w:iCs/>
          <w:color w:val="000000" w:themeColor="text1"/>
        </w:rPr>
        <w:t xml:space="preserve">et al., </w:t>
      </w:r>
      <w:r w:rsidR="00442C31">
        <w:rPr>
          <w:rFonts w:ascii="Calibri" w:eastAsia="Calibri" w:hAnsi="Calibri" w:cs="Calibri"/>
          <w:color w:val="000000" w:themeColor="text1"/>
        </w:rPr>
        <w:t xml:space="preserve">1995) as is </w:t>
      </w:r>
      <w:r w:rsidR="00442C31">
        <w:rPr>
          <w:rFonts w:ascii="Calibri" w:eastAsia="Calibri" w:hAnsi="Calibri" w:cs="Calibri"/>
          <w:i/>
          <w:iCs/>
          <w:color w:val="000000" w:themeColor="text1"/>
        </w:rPr>
        <w:t xml:space="preserve">M. oryzae </w:t>
      </w:r>
      <w:r w:rsidR="00442C31" w:rsidRPr="4825ED53">
        <w:rPr>
          <w:rFonts w:ascii="Calibri" w:eastAsia="Calibri" w:hAnsi="Calibri" w:cs="Calibri"/>
          <w:color w:val="000000" w:themeColor="text1"/>
        </w:rPr>
        <w:t xml:space="preserve">(Chauhan </w:t>
      </w:r>
      <w:r w:rsidR="00442C31" w:rsidRPr="4825ED53">
        <w:rPr>
          <w:rFonts w:ascii="Calibri" w:eastAsia="Calibri" w:hAnsi="Calibri" w:cs="Calibri"/>
          <w:i/>
          <w:iCs/>
          <w:color w:val="000000" w:themeColor="text1"/>
        </w:rPr>
        <w:t>et al</w:t>
      </w:r>
      <w:r w:rsidR="00442C31" w:rsidRPr="4825ED53">
        <w:rPr>
          <w:rFonts w:ascii="Calibri" w:eastAsia="Calibri" w:hAnsi="Calibri" w:cs="Calibri"/>
          <w:color w:val="000000" w:themeColor="text1"/>
        </w:rPr>
        <w:t>., 2015).</w:t>
      </w:r>
      <w:r w:rsidR="00442C31">
        <w:rPr>
          <w:rFonts w:ascii="Calibri" w:eastAsia="Calibri" w:hAnsi="Calibri" w:cs="Calibri"/>
          <w:color w:val="000000" w:themeColor="text1"/>
        </w:rPr>
        <w:t xml:space="preserve"> Thus, it is possible that a combination of salt stress and </w:t>
      </w:r>
      <w:r w:rsidR="00442C31">
        <w:rPr>
          <w:rFonts w:ascii="Calibri" w:eastAsia="Calibri" w:hAnsi="Calibri" w:cs="Calibri"/>
          <w:i/>
          <w:iCs/>
          <w:color w:val="000000" w:themeColor="text1"/>
        </w:rPr>
        <w:t xml:space="preserve">M. oryzae </w:t>
      </w:r>
      <w:r w:rsidR="00442C31">
        <w:rPr>
          <w:rFonts w:ascii="Calibri" w:eastAsia="Calibri" w:hAnsi="Calibri" w:cs="Calibri"/>
          <w:color w:val="000000" w:themeColor="text1"/>
        </w:rPr>
        <w:t>inoculation could increase tomato plant auxin content outside of the healthy range, thereby reducing stomatal conductance.</w:t>
      </w:r>
    </w:p>
    <w:p w14:paraId="6738FEF4" w14:textId="4C339B18" w:rsidR="000A297F" w:rsidRDefault="002F5686" w:rsidP="000326AF">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When </w:t>
      </w:r>
      <w:r w:rsidR="00FE229E">
        <w:rPr>
          <w:rFonts w:ascii="Calibri" w:eastAsia="Calibri" w:hAnsi="Calibri" w:cs="Calibri"/>
          <w:color w:val="000000" w:themeColor="text1"/>
        </w:rPr>
        <w:t xml:space="preserve">looking at the fruit, the joint inoculation </w:t>
      </w:r>
      <w:r w:rsidR="00214C34">
        <w:rPr>
          <w:rFonts w:ascii="Calibri" w:eastAsia="Calibri" w:hAnsi="Calibri" w:cs="Calibri"/>
          <w:color w:val="000000" w:themeColor="text1"/>
        </w:rPr>
        <w:t>exhibited</w:t>
      </w:r>
      <w:r w:rsidR="00FE229E">
        <w:rPr>
          <w:rFonts w:ascii="Calibri" w:eastAsia="Calibri" w:hAnsi="Calibri" w:cs="Calibri"/>
          <w:color w:val="000000" w:themeColor="text1"/>
        </w:rPr>
        <w:t xml:space="preserve"> a significantly smaller fruit mass than the </w:t>
      </w:r>
      <w:r w:rsidR="00D34297">
        <w:rPr>
          <w:rFonts w:ascii="Calibri" w:eastAsia="Calibri" w:hAnsi="Calibri" w:cs="Calibri"/>
          <w:color w:val="000000" w:themeColor="text1"/>
        </w:rPr>
        <w:t xml:space="preserve">control, as shown in </w:t>
      </w:r>
      <w:r w:rsidR="00D34297">
        <w:rPr>
          <w:rFonts w:ascii="Calibri" w:eastAsia="Calibri" w:hAnsi="Calibri" w:cs="Calibri"/>
          <w:b/>
          <w:bCs/>
          <w:color w:val="000000" w:themeColor="text1"/>
        </w:rPr>
        <w:t>Figure 10</w:t>
      </w:r>
      <w:r w:rsidR="00FE229E">
        <w:rPr>
          <w:rFonts w:ascii="Calibri" w:eastAsia="Calibri" w:hAnsi="Calibri" w:cs="Calibri"/>
          <w:color w:val="000000" w:themeColor="text1"/>
        </w:rPr>
        <w:t>, as well as a significantly greater fruit sugar content</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11</w:t>
      </w:r>
      <w:r w:rsidR="00FE229E">
        <w:rPr>
          <w:rFonts w:ascii="Calibri" w:eastAsia="Calibri" w:hAnsi="Calibri" w:cs="Calibri"/>
          <w:color w:val="000000" w:themeColor="text1"/>
        </w:rPr>
        <w:t>.</w:t>
      </w:r>
      <w:r>
        <w:rPr>
          <w:rFonts w:ascii="Calibri" w:eastAsia="Calibri" w:hAnsi="Calibri" w:cs="Calibri"/>
          <w:color w:val="000000" w:themeColor="text1"/>
        </w:rPr>
        <w:t xml:space="preserve"> </w:t>
      </w:r>
      <w:r w:rsidR="00214C34">
        <w:rPr>
          <w:rFonts w:ascii="Calibri" w:eastAsia="Calibri" w:hAnsi="Calibri" w:cs="Calibri"/>
          <w:color w:val="000000" w:themeColor="text1"/>
        </w:rPr>
        <w:t>The joint inoculation also exhibits a significantly greater total fruit count than the control</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8</w:t>
      </w:r>
      <w:r w:rsidR="000559A8">
        <w:rPr>
          <w:rFonts w:ascii="Calibri" w:eastAsia="Calibri" w:hAnsi="Calibri" w:cs="Calibri"/>
          <w:color w:val="000000" w:themeColor="text1"/>
        </w:rPr>
        <w:t>,</w:t>
      </w:r>
      <w:r w:rsidR="00214C34">
        <w:rPr>
          <w:rFonts w:ascii="Calibri" w:eastAsia="Calibri" w:hAnsi="Calibri" w:cs="Calibri"/>
          <w:color w:val="000000" w:themeColor="text1"/>
        </w:rPr>
        <w:t xml:space="preserve"> </w:t>
      </w:r>
      <w:r w:rsidR="000559A8">
        <w:rPr>
          <w:rFonts w:ascii="Calibri" w:eastAsia="Calibri" w:hAnsi="Calibri" w:cs="Calibri"/>
          <w:color w:val="000000" w:themeColor="text1"/>
        </w:rPr>
        <w:t>with</w:t>
      </w:r>
      <w:r w:rsidR="00214C34">
        <w:rPr>
          <w:rFonts w:ascii="Calibri" w:eastAsia="Calibri" w:hAnsi="Calibri" w:cs="Calibri"/>
          <w:color w:val="000000" w:themeColor="text1"/>
        </w:rPr>
        <w:t xml:space="preserve"> the foliar and joint inoculations exhibit</w:t>
      </w:r>
      <w:r w:rsidR="000559A8">
        <w:rPr>
          <w:rFonts w:ascii="Calibri" w:eastAsia="Calibri" w:hAnsi="Calibri" w:cs="Calibri"/>
          <w:color w:val="000000" w:themeColor="text1"/>
        </w:rPr>
        <w:t>ing</w:t>
      </w:r>
      <w:r w:rsidR="00214C34">
        <w:rPr>
          <w:rFonts w:ascii="Calibri" w:eastAsia="Calibri" w:hAnsi="Calibri" w:cs="Calibri"/>
          <w:color w:val="000000" w:themeColor="text1"/>
        </w:rPr>
        <w:t xml:space="preserve"> a significantly lower marketable fruit count as compared to the control</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9</w:t>
      </w:r>
      <w:r w:rsidR="00214C34">
        <w:rPr>
          <w:rFonts w:ascii="Calibri" w:eastAsia="Calibri" w:hAnsi="Calibri" w:cs="Calibri"/>
          <w:color w:val="000000" w:themeColor="text1"/>
        </w:rPr>
        <w:t xml:space="preserve">. </w:t>
      </w:r>
      <w:r w:rsidR="00FE229E">
        <w:rPr>
          <w:rFonts w:ascii="Calibri" w:eastAsia="Calibri" w:hAnsi="Calibri" w:cs="Calibri"/>
          <w:color w:val="000000" w:themeColor="text1"/>
        </w:rPr>
        <w:t xml:space="preserve">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 xml:space="preserve">produce </w:t>
      </w:r>
      <w:r w:rsidR="00D912D9">
        <w:rPr>
          <w:rFonts w:ascii="Calibri" w:eastAsia="Calibri" w:hAnsi="Calibri" w:cs="Calibri"/>
          <w:color w:val="000000" w:themeColor="text1"/>
        </w:rPr>
        <w:t xml:space="preserve">a higher total yield of </w:t>
      </w:r>
      <w:r w:rsidR="00FE229E">
        <w:rPr>
          <w:rFonts w:ascii="Calibri" w:eastAsia="Calibri" w:hAnsi="Calibri" w:cs="Calibri"/>
          <w:color w:val="000000" w:themeColor="text1"/>
        </w:rPr>
        <w:t xml:space="preserve">smaller, sweeter fruit, while all inoculations reduce stomatal </w:t>
      </w:r>
      <w:r w:rsidR="00FE229E">
        <w:rPr>
          <w:rFonts w:ascii="Calibri" w:eastAsia="Calibri" w:hAnsi="Calibri" w:cs="Calibri"/>
          <w:color w:val="000000" w:themeColor="text1"/>
        </w:rPr>
        <w:lastRenderedPageBreak/>
        <w:t>conductivity, with only soil inoculations reducing stomatal density in salt stressed tomato plants</w:t>
      </w:r>
      <w:r w:rsidR="00D912D9">
        <w:rPr>
          <w:rFonts w:ascii="Calibri" w:eastAsia="Calibri" w:hAnsi="Calibri" w:cs="Calibri"/>
          <w:color w:val="000000" w:themeColor="text1"/>
        </w:rPr>
        <w:t xml:space="preserve">, and both foliar and joint inoculations </w:t>
      </w:r>
      <w:r w:rsidR="008A4A4C">
        <w:rPr>
          <w:rFonts w:ascii="Calibri" w:eastAsia="Calibri" w:hAnsi="Calibri" w:cs="Calibri"/>
          <w:color w:val="000000" w:themeColor="text1"/>
        </w:rPr>
        <w:t>decrease</w:t>
      </w:r>
      <w:r w:rsidR="00D912D9">
        <w:rPr>
          <w:rFonts w:ascii="Calibri" w:eastAsia="Calibri" w:hAnsi="Calibri" w:cs="Calibri"/>
          <w:color w:val="000000" w:themeColor="text1"/>
        </w:rPr>
        <w:t xml:space="preserve"> the marketable fruit yield.</w:t>
      </w:r>
    </w:p>
    <w:p w14:paraId="282A1810" w14:textId="3223F7E3" w:rsidR="00442C31"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w:t>
      </w:r>
      <w:r w:rsidR="00364B6E">
        <w:rPr>
          <w:rFonts w:ascii="Calibri" w:eastAsia="Calibri" w:hAnsi="Calibri" w:cs="Calibri"/>
          <w:color w:val="000000" w:themeColor="text1"/>
        </w:rPr>
        <w:t>stomatal conductance</w:t>
      </w:r>
      <w:r w:rsidR="00D34297">
        <w:rPr>
          <w:rFonts w:ascii="Calibri" w:eastAsia="Calibri" w:hAnsi="Calibri" w:cs="Calibri"/>
          <w:color w:val="000000" w:themeColor="text1"/>
        </w:rPr>
        <w:t xml:space="preserve">, as shown in </w:t>
      </w:r>
      <w:r w:rsidR="00D34297">
        <w:rPr>
          <w:rFonts w:ascii="Calibri" w:eastAsia="Calibri" w:hAnsi="Calibri" w:cs="Calibri"/>
          <w:b/>
          <w:bCs/>
          <w:color w:val="000000" w:themeColor="text1"/>
        </w:rPr>
        <w:t>Figure 12</w:t>
      </w:r>
      <w:r w:rsidR="00364B6E">
        <w:rPr>
          <w:rFonts w:ascii="Calibri" w:eastAsia="Calibri" w:hAnsi="Calibri" w:cs="Calibri"/>
          <w:b/>
          <w:bCs/>
          <w:color w:val="000000" w:themeColor="text1"/>
        </w:rPr>
        <w:t xml:space="preserve">, </w:t>
      </w:r>
      <w:r w:rsidR="00364B6E">
        <w:rPr>
          <w:rFonts w:ascii="Calibri" w:eastAsia="Calibri" w:hAnsi="Calibri" w:cs="Calibri"/>
          <w:color w:val="000000" w:themeColor="text1"/>
        </w:rPr>
        <w:t>with joint and germination inoculations significantly increasing photosystem II efficiency as compared to the control,</w:t>
      </w:r>
      <w:r w:rsidR="00D34297">
        <w:rPr>
          <w:rFonts w:ascii="Calibri" w:eastAsia="Calibri" w:hAnsi="Calibri" w:cs="Calibri"/>
          <w:b/>
          <w:bCs/>
          <w:color w:val="000000" w:themeColor="text1"/>
        </w:rPr>
        <w:t xml:space="preserve"> </w:t>
      </w:r>
      <w:r w:rsidR="00364B6E">
        <w:rPr>
          <w:rFonts w:ascii="Calibri" w:eastAsia="Calibri" w:hAnsi="Calibri" w:cs="Calibri"/>
          <w:color w:val="000000" w:themeColor="text1"/>
        </w:rPr>
        <w:t>as shown in</w:t>
      </w:r>
      <w:r w:rsidR="00D34297">
        <w:rPr>
          <w:rFonts w:ascii="Calibri" w:eastAsia="Calibri" w:hAnsi="Calibri" w:cs="Calibri"/>
          <w:color w:val="000000" w:themeColor="text1"/>
        </w:rPr>
        <w:t xml:space="preserve"> </w:t>
      </w:r>
      <w:r w:rsidR="00D34297">
        <w:rPr>
          <w:rFonts w:ascii="Calibri" w:eastAsia="Calibri" w:hAnsi="Calibri" w:cs="Calibri"/>
          <w:b/>
          <w:bCs/>
          <w:color w:val="000000" w:themeColor="text1"/>
        </w:rPr>
        <w:t>Figure 13</w:t>
      </w:r>
      <w:r w:rsidR="008A4A4C">
        <w:rPr>
          <w:rFonts w:ascii="Calibri" w:eastAsia="Calibri" w:hAnsi="Calibri" w:cs="Calibri"/>
          <w:color w:val="000000" w:themeColor="text1"/>
        </w:rPr>
        <w:t xml:space="preserve">, which are indicative of inhibited photosynthesis </w:t>
      </w:r>
      <w:r w:rsidR="00364B6E">
        <w:rPr>
          <w:rFonts w:ascii="Calibri" w:eastAsia="Calibri" w:hAnsi="Calibri" w:cs="Calibri"/>
          <w:color w:val="000000" w:themeColor="text1"/>
        </w:rPr>
        <w:t>and increased photosynthetic efficiency</w:t>
      </w:r>
      <w:r w:rsidR="00912876">
        <w:rPr>
          <w:rFonts w:ascii="Calibri" w:eastAsia="Calibri" w:hAnsi="Calibri" w:cs="Calibri"/>
          <w:color w:val="000000" w:themeColor="text1"/>
        </w:rPr>
        <w:t>.</w:t>
      </w:r>
      <w:r w:rsidR="008A4A4C">
        <w:rPr>
          <w:rFonts w:ascii="Calibri" w:eastAsia="Calibri" w:hAnsi="Calibri" w:cs="Calibri"/>
          <w:color w:val="000000" w:themeColor="text1"/>
        </w:rPr>
        <w:t xml:space="preserve"> This contrasts with findings by Madhaiyan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(20</w:t>
      </w:r>
      <w:r w:rsidR="00FE619B">
        <w:rPr>
          <w:rFonts w:ascii="Calibri" w:eastAsia="Calibri" w:hAnsi="Calibri" w:cs="Calibri"/>
          <w:color w:val="000000" w:themeColor="text1"/>
        </w:rPr>
        <w:t>10</w:t>
      </w:r>
      <w:r w:rsidR="008A4A4C">
        <w:rPr>
          <w:rFonts w:ascii="Calibri" w:eastAsia="Calibri" w:hAnsi="Calibri" w:cs="Calibri"/>
          <w:color w:val="000000" w:themeColor="text1"/>
        </w:rPr>
        <w:t xml:space="preserve">) who reported increased tomato plant growth associated with synergistic inoculation of </w:t>
      </w:r>
      <w:r w:rsidR="008A4A4C">
        <w:rPr>
          <w:rFonts w:ascii="Calibri" w:eastAsia="Calibri" w:hAnsi="Calibri" w:cs="Calibri"/>
          <w:i/>
          <w:iCs/>
          <w:color w:val="000000" w:themeColor="text1"/>
        </w:rPr>
        <w:t xml:space="preserve">M. oryzae CBMB20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A. brasilense CW903. </w:t>
      </w:r>
      <w:r w:rsidR="008A4A4C">
        <w:rPr>
          <w:rFonts w:ascii="Calibri" w:eastAsia="Calibri" w:hAnsi="Calibri" w:cs="Calibri"/>
          <w:color w:val="000000" w:themeColor="text1"/>
        </w:rPr>
        <w:t>There could be a few reasons for this. This trial utilizes five bacteria, rather than two, which could interfere with each other rather than synergize</w:t>
      </w:r>
      <w:r w:rsidR="00E1132E">
        <w:rPr>
          <w:rFonts w:ascii="Calibri" w:eastAsia="Calibri" w:hAnsi="Calibri" w:cs="Calibri"/>
          <w:color w:val="000000" w:themeColor="text1"/>
        </w:rPr>
        <w:t xml:space="preserve">, especially seeing as no research has been done using these specific bacteria in tandem. </w:t>
      </w:r>
      <w:r w:rsidR="008A4A4C">
        <w:rPr>
          <w:rFonts w:ascii="Calibri" w:eastAsia="Calibri" w:hAnsi="Calibri" w:cs="Calibri"/>
          <w:color w:val="000000" w:themeColor="text1"/>
        </w:rPr>
        <w:t xml:space="preserve">This trial also uses a different strain of </w:t>
      </w:r>
      <w:r w:rsidR="008A4A4C">
        <w:rPr>
          <w:rFonts w:ascii="Calibri" w:eastAsia="Calibri" w:hAnsi="Calibri" w:cs="Calibri"/>
          <w:i/>
          <w:iCs/>
          <w:color w:val="000000" w:themeColor="text1"/>
        </w:rPr>
        <w:t xml:space="preserve">A. brasilense, </w:t>
      </w:r>
      <w:r w:rsidR="008A4A4C">
        <w:rPr>
          <w:rFonts w:ascii="Calibri" w:eastAsia="Calibri" w:hAnsi="Calibri" w:cs="Calibri"/>
          <w:color w:val="000000" w:themeColor="text1"/>
        </w:rPr>
        <w:t xml:space="preserve">Sp7 rather than CW903. </w:t>
      </w:r>
    </w:p>
    <w:p w14:paraId="428C233C" w14:textId="24567D75" w:rsidR="000A297F" w:rsidRPr="001D331B" w:rsidRDefault="00912876" w:rsidP="00442C31">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Neither fruit yield nor fruit quality saw any change due to inoculation</w:t>
      </w:r>
      <w:r w:rsidR="00683E51">
        <w:rPr>
          <w:rFonts w:ascii="Calibri" w:eastAsia="Calibri" w:hAnsi="Calibri" w:cs="Calibri"/>
          <w:color w:val="000000" w:themeColor="text1"/>
        </w:rPr>
        <w:t xml:space="preserve">. </w:t>
      </w:r>
      <w:r w:rsidR="008A4A4C">
        <w:rPr>
          <w:rFonts w:ascii="Calibri" w:eastAsia="Calibri" w:hAnsi="Calibri" w:cs="Calibri"/>
          <w:color w:val="000000" w:themeColor="text1"/>
        </w:rPr>
        <w:t xml:space="preserve">This is in contrast with existing literature which has found that tomatoes </w:t>
      </w:r>
      <w:r w:rsidR="00E1132E">
        <w:rPr>
          <w:rFonts w:ascii="Calibri" w:eastAsia="Calibri" w:hAnsi="Calibri" w:cs="Calibri"/>
          <w:color w:val="000000" w:themeColor="text1"/>
        </w:rPr>
        <w:t xml:space="preserve">co-inoculated </w:t>
      </w:r>
      <w:r w:rsidR="008A4A4C">
        <w:rPr>
          <w:rFonts w:ascii="Calibri" w:eastAsia="Calibri" w:hAnsi="Calibri" w:cs="Calibri"/>
          <w:color w:val="000000" w:themeColor="text1"/>
        </w:rPr>
        <w:t>with up to four bacteria increased fruit yield and decreased blossom-end rot occurrence (</w:t>
      </w:r>
      <w:r w:rsidR="008A4A4C" w:rsidRPr="19EBEC61">
        <w:rPr>
          <w:rFonts w:ascii="Calibri" w:eastAsia="Calibri" w:hAnsi="Calibri" w:cs="Calibri"/>
          <w:color w:val="000000" w:themeColor="text1"/>
        </w:rPr>
        <w:t xml:space="preserve">He </w:t>
      </w:r>
      <w:r w:rsidR="008A4A4C" w:rsidRPr="19EBEC61">
        <w:rPr>
          <w:rFonts w:ascii="Calibri" w:eastAsia="Calibri" w:hAnsi="Calibri" w:cs="Calibri"/>
          <w:i/>
          <w:iCs/>
          <w:color w:val="000000" w:themeColor="text1"/>
        </w:rPr>
        <w:t xml:space="preserve">et al. </w:t>
      </w:r>
      <w:r w:rsidR="008A4A4C" w:rsidRPr="19EBEC61">
        <w:rPr>
          <w:rFonts w:ascii="Calibri" w:eastAsia="Calibri" w:hAnsi="Calibri" w:cs="Calibri"/>
          <w:color w:val="000000" w:themeColor="text1"/>
        </w:rPr>
        <w:t>2019</w:t>
      </w:r>
      <w:r w:rsidR="008A4A4C">
        <w:rPr>
          <w:rFonts w:ascii="Calibri" w:eastAsia="Calibri" w:hAnsi="Calibri" w:cs="Calibri"/>
          <w:color w:val="000000" w:themeColor="text1"/>
        </w:rPr>
        <w:t>).</w:t>
      </w:r>
      <w:r w:rsidR="008B6221">
        <w:rPr>
          <w:rFonts w:ascii="Calibri" w:eastAsia="Calibri" w:hAnsi="Calibri" w:cs="Calibri"/>
          <w:color w:val="000000" w:themeColor="text1"/>
        </w:rPr>
        <w:t xml:space="preserve"> </w:t>
      </w:r>
      <w:r>
        <w:rPr>
          <w:rFonts w:ascii="Calibri" w:eastAsia="Calibri" w:hAnsi="Calibri" w:cs="Calibri"/>
          <w:color w:val="000000" w:themeColor="text1"/>
        </w:rPr>
        <w:t xml:space="preserve">All the inoculants in this trial were encapsulated in chitosan using the methods outlined in III.A.1. </w:t>
      </w:r>
      <w:r w:rsidR="00BC4D5C">
        <w:rPr>
          <w:rFonts w:ascii="Calibri" w:eastAsia="Calibri" w:hAnsi="Calibri" w:cs="Calibri"/>
          <w:color w:val="000000" w:themeColor="text1"/>
        </w:rPr>
        <w:t xml:space="preserve">which </w:t>
      </w:r>
      <w:r w:rsidR="00335DD9">
        <w:rPr>
          <w:rFonts w:ascii="Calibri" w:eastAsia="Calibri" w:hAnsi="Calibri" w:cs="Calibri"/>
          <w:color w:val="000000" w:themeColor="text1"/>
        </w:rPr>
        <w:t>poses several potential explanations</w:t>
      </w:r>
      <w:r w:rsidR="00D912D9">
        <w:rPr>
          <w:rFonts w:ascii="Calibri" w:eastAsia="Calibri" w:hAnsi="Calibri" w:cs="Calibri"/>
          <w:color w:val="000000" w:themeColor="text1"/>
        </w:rPr>
        <w:t>: B</w:t>
      </w:r>
      <w:r w:rsidR="00BC4D5C">
        <w:rPr>
          <w:rFonts w:ascii="Calibri" w:eastAsia="Calibri" w:hAnsi="Calibri" w:cs="Calibri"/>
          <w:color w:val="000000" w:themeColor="text1"/>
        </w:rPr>
        <w:t>ecause the granules were created on a lab bench near a Bunsen burner, there is a high likelihood of contamination.</w:t>
      </w:r>
      <w:r w:rsidR="00D912D9">
        <w:rPr>
          <w:rFonts w:ascii="Calibri" w:eastAsia="Calibri" w:hAnsi="Calibri" w:cs="Calibri"/>
          <w:color w:val="000000" w:themeColor="text1"/>
        </w:rPr>
        <w:t xml:space="preserve"> This could be addressed by moving granule creation to a Biosafety cabinet or a completely sealed reaction chamber.</w:t>
      </w:r>
      <w:r w:rsidR="00BC4D5C">
        <w:rPr>
          <w:rFonts w:ascii="Calibri" w:eastAsia="Calibri" w:hAnsi="Calibri" w:cs="Calibri"/>
          <w:color w:val="000000" w:themeColor="text1"/>
        </w:rPr>
        <w:t xml:space="preserve"> Also, the desiccation process has a chance of reducing microbial viability.</w:t>
      </w:r>
      <w:r w:rsidR="00D912D9">
        <w:rPr>
          <w:rFonts w:ascii="Calibri" w:eastAsia="Calibri" w:hAnsi="Calibri" w:cs="Calibri"/>
          <w:color w:val="000000" w:themeColor="text1"/>
        </w:rPr>
        <w:t xml:space="preserve"> This could be addressed via the addition of osmoprotectants such as sucrose or trehalose.</w:t>
      </w:r>
      <w:r w:rsidR="007310DF">
        <w:rPr>
          <w:rFonts w:ascii="Calibri" w:eastAsia="Calibri" w:hAnsi="Calibri" w:cs="Calibri"/>
          <w:color w:val="000000" w:themeColor="text1"/>
        </w:rPr>
        <w:t xml:space="preserve"> In summary,</w:t>
      </w:r>
      <w:r w:rsidR="00D912D9">
        <w:rPr>
          <w:rFonts w:ascii="Calibri" w:eastAsia="Calibri" w:hAnsi="Calibri" w:cs="Calibri"/>
          <w:color w:val="000000" w:themeColor="text1"/>
        </w:rPr>
        <w:t xml:space="preserve"> both germination and transplantation inoculations decrease plant fluorescence parameters without having an impact on fruit yield or quality.</w:t>
      </w:r>
    </w:p>
    <w:p w14:paraId="38A69D53" w14:textId="66FCC376" w:rsidR="004C3A74" w:rsidRDefault="004C3A74" w:rsidP="000A297F">
      <w:pPr>
        <w:spacing w:line="240" w:lineRule="auto"/>
      </w:pPr>
      <w:r>
        <w:tab/>
      </w:r>
      <w:r w:rsidR="001D331B">
        <w:t>Hypothesis 3.1 stated that tomato plants inoculated with BGs would see increased growth and fluorescence as compared to liquid inoculation or uninoculated granule application</w:t>
      </w:r>
      <w:r w:rsidR="00914FE6">
        <w:t xml:space="preserve"> but was not supported by the data</w:t>
      </w:r>
      <w:r w:rsidR="001D636B">
        <w:t xml:space="preserve">, with plant growth decreasing in the presence of inoculated chitosan graules, as shown in </w:t>
      </w:r>
      <w:r w:rsidR="001D636B">
        <w:rPr>
          <w:b/>
          <w:bCs/>
        </w:rPr>
        <w:t>Figure 14</w:t>
      </w:r>
      <w:r w:rsidR="008B0B77">
        <w:t xml:space="preserve">. </w:t>
      </w:r>
      <w:r w:rsidR="008B6221">
        <w:rPr>
          <w:rFonts w:ascii="Calibri" w:eastAsia="Calibri" w:hAnsi="Calibri" w:cs="Calibri"/>
          <w:color w:val="000000" w:themeColor="text1"/>
        </w:rPr>
        <w:t xml:space="preserve">This is in opposition to results found by other researchers, who have found that </w:t>
      </w:r>
      <w:r w:rsidR="008A4A4C">
        <w:rPr>
          <w:rFonts w:ascii="Calibri" w:eastAsia="Calibri" w:hAnsi="Calibri" w:cs="Calibri"/>
          <w:i/>
          <w:iCs/>
          <w:color w:val="000000" w:themeColor="text1"/>
        </w:rPr>
        <w:t xml:space="preserve">A. brasilense, B. subtilis, M. oryzae,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P. putida </w:t>
      </w:r>
      <w:r w:rsidR="008B6221">
        <w:rPr>
          <w:rFonts w:ascii="Calibri" w:eastAsia="Calibri" w:hAnsi="Calibri" w:cs="Calibri"/>
          <w:color w:val="000000" w:themeColor="text1"/>
        </w:rPr>
        <w:t>have synergistic effects and have been correlated with increased growth in tomato (</w:t>
      </w:r>
      <w:r w:rsidR="008A4A4C">
        <w:rPr>
          <w:rFonts w:ascii="Calibri" w:eastAsia="Calibri" w:hAnsi="Calibri" w:cs="Calibri"/>
          <w:color w:val="000000" w:themeColor="text1"/>
        </w:rPr>
        <w:t xml:space="preserve">He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 xml:space="preserve">2019; </w:t>
      </w:r>
      <w:r w:rsidR="008B6221">
        <w:rPr>
          <w:rFonts w:ascii="Calibri" w:eastAsia="Calibri" w:hAnsi="Calibri" w:cs="Calibri"/>
          <w:color w:val="000000" w:themeColor="text1"/>
        </w:rPr>
        <w:t xml:space="preserve">Madhaiyan </w:t>
      </w:r>
      <w:r w:rsidR="008B6221">
        <w:rPr>
          <w:rFonts w:ascii="Calibri" w:eastAsia="Calibri" w:hAnsi="Calibri" w:cs="Calibri"/>
          <w:i/>
          <w:iCs/>
          <w:color w:val="000000" w:themeColor="text1"/>
        </w:rPr>
        <w:t xml:space="preserve">et al., </w:t>
      </w:r>
      <w:r w:rsidR="008B6221">
        <w:rPr>
          <w:rFonts w:ascii="Calibri" w:eastAsia="Calibri" w:hAnsi="Calibri" w:cs="Calibri"/>
          <w:color w:val="000000" w:themeColor="text1"/>
        </w:rPr>
        <w:t>20</w:t>
      </w:r>
      <w:r w:rsidR="00FE619B">
        <w:rPr>
          <w:rFonts w:ascii="Calibri" w:eastAsia="Calibri" w:hAnsi="Calibri" w:cs="Calibri"/>
          <w:color w:val="000000" w:themeColor="text1"/>
        </w:rPr>
        <w:t>10</w:t>
      </w:r>
      <w:r w:rsidR="008B6221">
        <w:rPr>
          <w:rFonts w:ascii="Calibri" w:eastAsia="Calibri" w:hAnsi="Calibri" w:cs="Calibri"/>
          <w:color w:val="000000" w:themeColor="text1"/>
        </w:rPr>
        <w:t xml:space="preserve">). </w:t>
      </w:r>
      <w:r w:rsidR="00086F4C">
        <w:rPr>
          <w:rFonts w:ascii="Calibri" w:eastAsia="Calibri" w:hAnsi="Calibri" w:cs="Calibri"/>
          <w:color w:val="000000" w:themeColor="text1"/>
        </w:rPr>
        <w:t xml:space="preserve">There are several possible explanations for this. It’s possible that </w:t>
      </w:r>
      <w:r w:rsidR="00E1132E">
        <w:rPr>
          <w:rFonts w:ascii="Calibri" w:eastAsia="Calibri" w:hAnsi="Calibri" w:cs="Calibri"/>
          <w:color w:val="000000" w:themeColor="text1"/>
        </w:rPr>
        <w:t>the combined effects of the bacteria in the microbial consortium produced too many phytohormones</w:t>
      </w:r>
      <w:r w:rsidR="00BF2DA6">
        <w:rPr>
          <w:rFonts w:ascii="Calibri" w:eastAsia="Calibri" w:hAnsi="Calibri" w:cs="Calibri"/>
          <w:color w:val="000000" w:themeColor="text1"/>
        </w:rPr>
        <w:t xml:space="preserve"> (gibberellins, auxins, and cytokinins)</w:t>
      </w:r>
      <w:r w:rsidR="00E1132E">
        <w:rPr>
          <w:rFonts w:ascii="Calibri" w:eastAsia="Calibri" w:hAnsi="Calibri" w:cs="Calibri"/>
          <w:color w:val="000000" w:themeColor="text1"/>
        </w:rPr>
        <w:t>, inadvertently increasing the stress of the tomato plant</w:t>
      </w:r>
      <w:r w:rsidR="00683E51">
        <w:rPr>
          <w:rFonts w:ascii="Calibri" w:eastAsia="Calibri" w:hAnsi="Calibri" w:cs="Calibri"/>
          <w:color w:val="000000" w:themeColor="text1"/>
        </w:rPr>
        <w:t xml:space="preserve"> and cancelling out any potential benefit they could have provided</w:t>
      </w:r>
      <w:r w:rsidR="001D636B">
        <w:rPr>
          <w:rFonts w:ascii="Calibri" w:eastAsia="Calibri" w:hAnsi="Calibri" w:cs="Calibri"/>
          <w:color w:val="000000" w:themeColor="text1"/>
        </w:rPr>
        <w:t xml:space="preserve"> (Zhu </w:t>
      </w:r>
      <w:r w:rsidR="001D636B">
        <w:rPr>
          <w:rFonts w:ascii="Calibri" w:eastAsia="Calibri" w:hAnsi="Calibri" w:cs="Calibri"/>
          <w:i/>
          <w:iCs/>
          <w:color w:val="000000" w:themeColor="text1"/>
        </w:rPr>
        <w:t xml:space="preserve">et al., </w:t>
      </w:r>
      <w:r w:rsidR="001D636B">
        <w:rPr>
          <w:rFonts w:ascii="Calibri" w:eastAsia="Calibri" w:hAnsi="Calibri" w:cs="Calibri"/>
          <w:color w:val="000000" w:themeColor="text1"/>
        </w:rPr>
        <w:t>2024)</w:t>
      </w:r>
      <w:r w:rsidR="00E1132E">
        <w:rPr>
          <w:rFonts w:ascii="Calibri" w:eastAsia="Calibri" w:hAnsi="Calibri" w:cs="Calibri"/>
          <w:color w:val="000000" w:themeColor="text1"/>
        </w:rPr>
        <w:t>.</w:t>
      </w:r>
      <w:r w:rsidR="00683E51">
        <w:rPr>
          <w:rFonts w:ascii="Calibri" w:eastAsia="Calibri" w:hAnsi="Calibri" w:cs="Calibri"/>
          <w:color w:val="000000" w:themeColor="text1"/>
        </w:rPr>
        <w:t xml:space="preserve"> </w:t>
      </w:r>
      <w:r w:rsidR="008B0B77">
        <w:t>It’s possible that all inoculant treatments were outcompeted by native soil microbes</w:t>
      </w:r>
      <w:r w:rsidR="001D636B">
        <w:t xml:space="preserve"> who had the benefit of the priority effect</w:t>
      </w:r>
      <w:r w:rsidR="008B0B77">
        <w:t>, seeing as the soil was not sterilized.</w:t>
      </w:r>
      <w:r w:rsidR="00BC4D5C">
        <w:t xml:space="preserve"> It’s also possible that top-watering </w:t>
      </w:r>
      <w:r w:rsidR="00683E51">
        <w:t xml:space="preserve">physically separated the </w:t>
      </w:r>
      <w:r w:rsidR="00BC4D5C">
        <w:t>inoculants</w:t>
      </w:r>
      <w:r w:rsidR="00683E51">
        <w:t xml:space="preserve"> from the seeds</w:t>
      </w:r>
      <w:r w:rsidR="00BC4D5C">
        <w:t xml:space="preserve">, preventing them from </w:t>
      </w:r>
      <w:r w:rsidR="00AB2701">
        <w:t>influencing</w:t>
      </w:r>
      <w:r w:rsidR="00BC4D5C">
        <w:t xml:space="preserve"> the plants. </w:t>
      </w:r>
      <w:r w:rsidR="00683E51">
        <w:t xml:space="preserve">It’s also possible that, due to the plants being inoculated at seed, the bacteria were not able to successfully establish on/near the seed and were no longer present by the time the plant had begun to grow and produce root exudates, the main nutrition source for the bacteria. </w:t>
      </w:r>
      <w:r w:rsidR="00BC4D5C">
        <w:t xml:space="preserve">The BGs were created using the methods outlined in III.A.1, the </w:t>
      </w:r>
      <w:r w:rsidR="00214C34">
        <w:t>potential explanations</w:t>
      </w:r>
      <w:r w:rsidR="00BC4D5C">
        <w:t xml:space="preserve"> </w:t>
      </w:r>
      <w:r w:rsidR="00214C34">
        <w:t>for</w:t>
      </w:r>
      <w:r w:rsidR="00BC4D5C">
        <w:t xml:space="preserve"> which have already been outlined above.</w:t>
      </w:r>
      <w:r w:rsidR="007310DF">
        <w:t xml:space="preserve"> </w:t>
      </w:r>
      <w:r w:rsidR="007310DF">
        <w:rPr>
          <w:rFonts w:ascii="Calibri" w:eastAsia="Calibri" w:hAnsi="Calibri" w:cs="Calibri"/>
          <w:color w:val="000000" w:themeColor="text1"/>
        </w:rPr>
        <w:t>In summary</w:t>
      </w:r>
      <w:r w:rsidR="00E721AE">
        <w:rPr>
          <w:rFonts w:ascii="Calibri" w:eastAsia="Calibri" w:hAnsi="Calibri" w:cs="Calibri"/>
          <w:color w:val="000000" w:themeColor="text1"/>
        </w:rPr>
        <w:t>,</w:t>
      </w:r>
      <w:r w:rsidR="00214C34">
        <w:rPr>
          <w:rFonts w:ascii="Calibri" w:eastAsia="Calibri" w:hAnsi="Calibri" w:cs="Calibri"/>
          <w:color w:val="000000" w:themeColor="text1"/>
        </w:rPr>
        <w:t xml:space="preserve"> tomato plants grown with </w:t>
      </w:r>
      <w:r w:rsidR="00E721AE">
        <w:rPr>
          <w:rFonts w:ascii="Calibri" w:eastAsia="Calibri" w:hAnsi="Calibri" w:cs="Calibri"/>
          <w:color w:val="000000" w:themeColor="text1"/>
        </w:rPr>
        <w:t>inoculated chitosan granules exhibited decreased plant growth compared to control, uninoculated chitosan granule, and</w:t>
      </w:r>
      <w:r w:rsidR="00214C34">
        <w:rPr>
          <w:rFonts w:ascii="Calibri" w:eastAsia="Calibri" w:hAnsi="Calibri" w:cs="Calibri"/>
          <w:color w:val="000000" w:themeColor="text1"/>
        </w:rPr>
        <w:t xml:space="preserve"> liquid inoculant</w:t>
      </w:r>
      <w:r w:rsidR="00E721AE">
        <w:rPr>
          <w:rFonts w:ascii="Calibri" w:eastAsia="Calibri" w:hAnsi="Calibri" w:cs="Calibri"/>
          <w:color w:val="000000" w:themeColor="text1"/>
        </w:rPr>
        <w:t xml:space="preserve"> treatments, but exhibited no change in fluorescence parameters or resource allocation</w:t>
      </w:r>
      <w:r w:rsidR="00214C34">
        <w:rPr>
          <w:rFonts w:ascii="Calibri" w:eastAsia="Calibri" w:hAnsi="Calibri" w:cs="Calibri"/>
          <w:color w:val="000000" w:themeColor="text1"/>
        </w:rPr>
        <w:t>.</w:t>
      </w:r>
    </w:p>
    <w:p w14:paraId="360A2FF9" w14:textId="368BE270" w:rsidR="00BC4D5C" w:rsidRPr="00086F4C" w:rsidRDefault="001D331B" w:rsidP="00BC4D5C">
      <w:pPr>
        <w:spacing w:line="240" w:lineRule="auto"/>
        <w:ind w:firstLine="720"/>
      </w:pPr>
      <w:r>
        <w:t xml:space="preserve">Hypothesis 4.1 stated that </w:t>
      </w:r>
      <w:r w:rsidR="00975D94">
        <w:t>granules</w:t>
      </w:r>
      <w:r>
        <w:t xml:space="preserve"> made of alginate would decompose more quickly than </w:t>
      </w:r>
      <w:r w:rsidR="00975D94">
        <w:t>granules</w:t>
      </w:r>
      <w:r w:rsidR="003B5028">
        <w:t xml:space="preserve"> made of chitosan. </w:t>
      </w:r>
      <w:r w:rsidR="00086F4C">
        <w:t>The</w:t>
      </w:r>
      <w:r>
        <w:t xml:space="preserve"> results of the bead breakdown trial showed that chitosan beads break </w:t>
      </w:r>
      <w:r>
        <w:lastRenderedPageBreak/>
        <w:t xml:space="preserve">down </w:t>
      </w:r>
      <w:r w:rsidR="003E7051">
        <w:t>significantly faster</w:t>
      </w:r>
      <w:r>
        <w:t xml:space="preserve"> than alginate beads</w:t>
      </w:r>
      <w:r w:rsidR="001D636B">
        <w:t xml:space="preserve">, as shown in </w:t>
      </w:r>
      <w:r w:rsidR="001D636B">
        <w:rPr>
          <w:b/>
          <w:bCs/>
        </w:rPr>
        <w:t>Figure 15</w:t>
      </w:r>
      <w:r>
        <w:t xml:space="preserve">, contrary to the hypothesis. </w:t>
      </w:r>
      <w:r w:rsidR="00260F8F">
        <w:t xml:space="preserve">One possible reason for this is the differing bond strengths between the two polymer matrices. The </w:t>
      </w:r>
      <w:r w:rsidR="00975D94">
        <w:t>Ca-O bond present in the alginate-calcium matrix has a bond strength of 464 kJ/mol</w:t>
      </w:r>
      <w:r w:rsidR="00BF2DA6">
        <w:t xml:space="preserve"> (Cottrell, 1958)</w:t>
      </w:r>
      <w:r w:rsidR="00260F8F">
        <w:t xml:space="preserve"> and each Ca</w:t>
      </w:r>
      <w:r w:rsidR="00260F8F" w:rsidRPr="00260F8F">
        <w:rPr>
          <w:vertAlign w:val="superscript"/>
        </w:rPr>
        <w:t>2+</w:t>
      </w:r>
      <w:r w:rsidR="00260F8F">
        <w:t xml:space="preserve"> can bind to two carboxylic acid sites on alginate, for a theoretical total of 928 kJ/mol across a single Ca</w:t>
      </w:r>
      <w:r w:rsidR="00260F8F" w:rsidRPr="00260F8F">
        <w:rPr>
          <w:vertAlign w:val="superscript"/>
        </w:rPr>
        <w:t>2+</w:t>
      </w:r>
      <w:r w:rsidR="00260F8F">
        <w:t xml:space="preserve"> ion</w:t>
      </w:r>
      <w:r w:rsidR="00975D94">
        <w:t xml:space="preserve"> and the N-O bond present in the chitosan-tripolyphosphate matrix has a bond strength of 201 kJ/mol</w:t>
      </w:r>
      <w:r w:rsidR="00BF2DA6">
        <w:t xml:space="preserve"> (Cottrell, 1958)</w:t>
      </w:r>
      <w:r w:rsidR="00260F8F">
        <w:t>, with the tripolyphosphate having five O</w:t>
      </w:r>
      <w:r w:rsidR="00260F8F">
        <w:rPr>
          <w:vertAlign w:val="superscript"/>
        </w:rPr>
        <w:t>-</w:t>
      </w:r>
      <w:r w:rsidR="00260F8F">
        <w:t xml:space="preserve"> reaction sites for a theoretical total of 1005 kJ/mol</w:t>
      </w:r>
      <w:r w:rsidR="00975D94">
        <w:t>.</w:t>
      </w:r>
      <w:r w:rsidR="00260F8F">
        <w:t xml:space="preserve"> However, the conformation of chitosan-tripolyphosphate cross-linking makes it highly unlikely for any reaction sites on tripolyphosphate other than the two on the ends to be in use, for a realistic bond energy of 402 kJ/mol across a single tripolyphosphate ion. </w:t>
      </w:r>
      <w:r w:rsidR="00975D94">
        <w:t xml:space="preserve">Another confounding factor </w:t>
      </w:r>
      <w:r>
        <w:t xml:space="preserve">may be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w:t>
      </w:r>
      <w:r w:rsidR="000559A8">
        <w:t>it may not be appropriate to call this decomposition</w:t>
      </w:r>
      <w:r>
        <w:t>.</w:t>
      </w:r>
      <w:r w:rsidR="007310DF">
        <w:t xml:space="preserve"> </w:t>
      </w:r>
      <w:r w:rsidR="007310DF">
        <w:rPr>
          <w:rFonts w:ascii="Calibri" w:eastAsia="Calibri" w:hAnsi="Calibri" w:cs="Calibri"/>
          <w:color w:val="000000" w:themeColor="text1"/>
        </w:rPr>
        <w:t xml:space="preserve">In summary, </w:t>
      </w:r>
      <w:r w:rsidR="00086F4C">
        <w:rPr>
          <w:rFonts w:ascii="Calibri" w:eastAsia="Calibri" w:hAnsi="Calibri" w:cs="Calibri"/>
          <w:color w:val="000000" w:themeColor="text1"/>
        </w:rPr>
        <w:t xml:space="preserve">chitosan granules </w:t>
      </w:r>
      <w:r w:rsidR="00086F4C">
        <w:rPr>
          <w:rFonts w:ascii="Calibri" w:eastAsia="Calibri" w:hAnsi="Calibri" w:cs="Calibri"/>
          <w:i/>
          <w:iCs/>
          <w:color w:val="000000" w:themeColor="text1"/>
        </w:rPr>
        <w:t xml:space="preserve">dehydrate </w:t>
      </w:r>
      <w:r w:rsidR="00086F4C">
        <w:rPr>
          <w:rFonts w:ascii="Calibri" w:eastAsia="Calibri" w:hAnsi="Calibri" w:cs="Calibri"/>
          <w:color w:val="000000" w:themeColor="text1"/>
        </w:rPr>
        <w:t>more quickly than alginate granules when in a hydrated environment.</w:t>
      </w:r>
    </w:p>
    <w:p w14:paraId="7C9C4A5D" w14:textId="2FAE3925" w:rsidR="00FC0393" w:rsidRPr="0010211A" w:rsidRDefault="00464A62" w:rsidP="001D331B">
      <w:pPr>
        <w:spacing w:line="240" w:lineRule="auto"/>
        <w:ind w:firstLine="720"/>
      </w:pPr>
      <w:r>
        <w:t xml:space="preserve">Going forward, </w:t>
      </w:r>
      <w:r w:rsidR="00D912D9">
        <w:t>future research should consider the use of alginate as an encapsulation base over chitosan</w:t>
      </w:r>
      <w:r w:rsidR="00FC0393">
        <w:t xml:space="preserve">. </w:t>
      </w:r>
      <w:r w:rsidR="000A6AF3">
        <w:t xml:space="preserve">A </w:t>
      </w:r>
      <w:r>
        <w:t>pain point</w:t>
      </w:r>
      <w:r w:rsidR="000A6AF3">
        <w:t xml:space="preserve"> for future research</w:t>
      </w:r>
      <w:r>
        <w:t xml:space="preserve"> to alleviate is the trial length. </w:t>
      </w:r>
      <w:r w:rsidR="00FC0393">
        <w:t xml:space="preserve">Tomatoes are nice for their commercial value and ease of </w:t>
      </w:r>
      <w:r w:rsidR="00912876">
        <w:t>growth but</w:t>
      </w:r>
      <w:r w:rsidR="00FC0393">
        <w:t xml:space="preserve"> take </w:t>
      </w:r>
      <w:r w:rsidR="000A6AF3">
        <w:t xml:space="preserve">several months </w:t>
      </w:r>
      <w:r w:rsidR="00FC0393">
        <w:t xml:space="preserve">to provide </w:t>
      </w:r>
      <w:r w:rsidR="000A6AF3">
        <w:t>fruit data</w:t>
      </w:r>
      <w:r w:rsidR="00FC0393">
        <w:t xml:space="preserve">. To hasten development, </w:t>
      </w:r>
      <w:r w:rsidR="00D912D9">
        <w:t>future research should consider using faster-growing plants, such as turf grass or leafy greens</w:t>
      </w:r>
      <w:r w:rsidR="00FC0393">
        <w:t>.</w:t>
      </w:r>
      <w:r w:rsidR="000D1AB5">
        <w:t xml:space="preserve"> </w:t>
      </w:r>
      <w:r w:rsidR="00D912D9">
        <w:t>Of critical importance is the advancement of encapsulation methods</w:t>
      </w:r>
      <w:r>
        <w:t>,</w:t>
      </w:r>
      <w:r w:rsidR="00D912D9">
        <w:t xml:space="preserve"> which should</w:t>
      </w:r>
      <w:r>
        <w:t xml:space="preserve"> </w:t>
      </w:r>
      <w:r w:rsidR="00D912D9">
        <w:t xml:space="preserve">look for ways to decrease contamination and increase microbial viability, such as the </w:t>
      </w:r>
      <w:r>
        <w:t>u</w:t>
      </w:r>
      <w:r w:rsidR="000D1AB5">
        <w:t>se</w:t>
      </w:r>
      <w:r w:rsidR="00D912D9">
        <w:t xml:space="preserve"> of</w:t>
      </w:r>
      <w:r w:rsidR="000D1AB5">
        <w:t xml:space="preserve"> a biosafety cabinet</w:t>
      </w:r>
      <w:r>
        <w:t xml:space="preserve"> for </w:t>
      </w:r>
      <w:r w:rsidR="00AF2F84">
        <w:t>granule</w:t>
      </w:r>
      <w:r>
        <w:t xml:space="preserve"> creation</w:t>
      </w:r>
      <w:r w:rsidR="00D912D9">
        <w:t xml:space="preserve"> and the addition of osmoprotectants.</w:t>
      </w:r>
      <w:r w:rsidR="000D1AB5">
        <w:t xml:space="preserve"> </w:t>
      </w:r>
      <w:r w:rsidR="00D912D9">
        <w:t>While</w:t>
      </w:r>
      <w:r w:rsidR="000D1AB5">
        <w:t xml:space="preserve"> 3D printed parts are excellent for rapid prototyping, </w:t>
      </w:r>
      <w:r w:rsidR="00D912D9">
        <w:t xml:space="preserve">future research should </w:t>
      </w:r>
      <w:r w:rsidR="000D1AB5">
        <w:t>consider relegating the use of 3D printed parts to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13C2B8" w14:textId="2F16C7ED" w:rsidR="007310DF" w:rsidRDefault="007310DF" w:rsidP="00BC4D5C">
      <w:pPr>
        <w:spacing w:line="240" w:lineRule="auto"/>
        <w:ind w:firstLine="720"/>
      </w:pPr>
      <w:r>
        <w:t xml:space="preserve">Overall, </w:t>
      </w:r>
      <w:r w:rsidR="00D912D9">
        <w:t>the results found herein</w:t>
      </w:r>
      <w:r>
        <w:t xml:space="preserve"> </w:t>
      </w:r>
      <w:r w:rsidR="00086F4C">
        <w:t xml:space="preserve">largely </w:t>
      </w:r>
      <w:r w:rsidR="00E1132E">
        <w:t>contrast with</w:t>
      </w:r>
      <w:r w:rsidR="00086F4C">
        <w:t xml:space="preserve"> the results prevalent in the literature</w:t>
      </w:r>
      <w:r w:rsidR="00BF2DA6">
        <w:t xml:space="preserve">, finding that inoculations of </w:t>
      </w:r>
      <w:r w:rsidR="00BF2DA6">
        <w:rPr>
          <w:i/>
          <w:iCs/>
        </w:rPr>
        <w:t xml:space="preserve">M. oryzae </w:t>
      </w:r>
      <w:r w:rsidR="009D1C1C">
        <w:t>to</w:t>
      </w:r>
      <w:r w:rsidR="00BF2DA6">
        <w:t xml:space="preserve"> salt-stressed tomato decrease photosynthesis and marketable fruit yield while increasing fruit quality, and that co-inoculation of </w:t>
      </w:r>
      <w:r w:rsidR="00BF2DA6">
        <w:rPr>
          <w:i/>
          <w:iCs/>
        </w:rPr>
        <w:t xml:space="preserve">M. oryzae </w:t>
      </w:r>
      <w:r w:rsidR="00BF2DA6">
        <w:t xml:space="preserve">with </w:t>
      </w:r>
      <w:r w:rsidR="00BF2DA6">
        <w:rPr>
          <w:i/>
          <w:iCs/>
        </w:rPr>
        <w:t xml:space="preserve">A. brasilense, A. chroococcum, B. subtilis, </w:t>
      </w:r>
      <w:r w:rsidR="00BF2DA6">
        <w:t xml:space="preserve">and </w:t>
      </w:r>
      <w:r w:rsidR="00BF2DA6">
        <w:rPr>
          <w:i/>
          <w:iCs/>
        </w:rPr>
        <w:t xml:space="preserve">P. putida </w:t>
      </w:r>
      <w:r w:rsidR="00BF2DA6">
        <w:t>in chitosan granules has a confounding effect on tomato plant growth and no effect on tomato fruit yield or quality</w:t>
      </w:r>
      <w:r w:rsidR="00086F4C">
        <w:t>.</w:t>
      </w:r>
      <w:r w:rsidR="000A6AF3">
        <w:t xml:space="preserve"> Future research is recommended to incorporate arbuscular mycorrhizal fungi </w:t>
      </w:r>
      <w:r w:rsidR="00BF2DA6">
        <w:t xml:space="preserve">alongside synergistic </w:t>
      </w:r>
      <w:r w:rsidR="000A6AF3">
        <w:t>plant-growth promoting bacteria</w:t>
      </w:r>
      <w:r w:rsidR="00BF2DA6">
        <w:t>, and to implement stringent protocols to reduce the risk of contamination</w:t>
      </w:r>
      <w:r w:rsidR="000A6AF3">
        <w:t xml:space="preserve">. </w:t>
      </w:r>
      <w:r w:rsidR="00BF2DA6">
        <w:t xml:space="preserve">Future work </w:t>
      </w:r>
      <w:r w:rsidR="000A6AF3">
        <w:t>is</w:t>
      </w:r>
      <w:r w:rsidR="00BF2DA6">
        <w:t xml:space="preserve"> also</w:t>
      </w:r>
      <w:r w:rsidR="000A6AF3">
        <w:t xml:space="preserve"> highly recommended to use alginate over chitosan, and to identify a better cross-linker for alginate than calcium chloride, which poses an environmental safety risk.</w:t>
      </w:r>
      <w:r w:rsidR="00FE4DA8">
        <w:t xml:space="preserve"> The population is growing, and agriculture must grow with it. </w:t>
      </w:r>
      <w:r w:rsidR="00FE4DA8">
        <w:lastRenderedPageBreak/>
        <w:t>Finding ways to grow more food with less environmental impact is critical to maintaining the health of the planet, and while the results herein indicate that this is not the</w:t>
      </w:r>
      <w:r w:rsidR="00F83D7B">
        <w:t xml:space="preserve"> route to that goal, this work lays the foundation for further biostimulant research that will facilitate sustainable agriculture for all.</w:t>
      </w:r>
    </w:p>
    <w:p w14:paraId="7CE32FC2" w14:textId="77777777" w:rsidR="009D1C1C" w:rsidRDefault="009D1C1C" w:rsidP="000559A8">
      <w:pPr>
        <w:spacing w:line="240" w:lineRule="auto"/>
      </w:pP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39D2921D"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000559A8">
      <w:pPr>
        <w:spacing w:line="240" w:lineRule="auto"/>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 xml:space="preserve">Plant-microbes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52491F6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272411BF"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r w:rsidR="00442C31">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726C5996"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0CE46611"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lastRenderedPageBreak/>
        <w:t xml:space="preserve">Brownlie, W.J., </w:t>
      </w:r>
      <w:r w:rsidR="00442C3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Thermo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6AB00DD6"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4A2D106B" w:rsidR="57CE5E61" w:rsidRDefault="57CE5E61" w:rsidP="461A1DC7">
      <w:pPr>
        <w:spacing w:line="240" w:lineRule="auto"/>
        <w:ind w:left="720" w:hanging="720"/>
        <w:rPr>
          <w:rFonts w:ascii="Calibri" w:eastAsia="Calibri" w:hAnsi="Calibri" w:cs="Calibri"/>
          <w:color w:val="000000" w:themeColor="text1"/>
        </w:rPr>
      </w:pPr>
      <w:r w:rsidRPr="00442C31">
        <w:rPr>
          <w:rFonts w:ascii="Calibri" w:eastAsia="Calibri" w:hAnsi="Calibri" w:cs="Calibri"/>
          <w:color w:val="000000" w:themeColor="text1"/>
        </w:rPr>
        <w:t xml:space="preserve">Chauhan, H., </w:t>
      </w:r>
      <w:r w:rsidR="00FE619B">
        <w:rPr>
          <w:rFonts w:ascii="Calibri" w:eastAsia="Calibri" w:hAnsi="Calibri" w:cs="Calibri"/>
          <w:i/>
          <w:iCs/>
          <w:color w:val="000000" w:themeColor="text1"/>
        </w:rPr>
        <w:t>et al.</w:t>
      </w:r>
      <w:r w:rsidRPr="00442C31">
        <w:rPr>
          <w:rFonts w:ascii="Calibri" w:eastAsia="Calibri" w:hAnsi="Calibri" w:cs="Calibri"/>
          <w:color w:val="000000" w:themeColor="text1"/>
        </w:rPr>
        <w:t xml:space="preserve"> (2015). </w:t>
      </w:r>
      <w:r w:rsidRPr="00442C31">
        <w:rPr>
          <w:rFonts w:ascii="Calibri" w:eastAsia="Calibri" w:hAnsi="Calibri" w:cs="Calibri"/>
          <w:i/>
          <w:iCs/>
          <w:color w:val="000000" w:themeColor="text1"/>
        </w:rPr>
        <w:t>Novel plant growth promoting rhizobacteria—Prospects and potential. Applied Soil Ecology, 95, 38–53.</w:t>
      </w:r>
      <w:r w:rsidRPr="00442C31">
        <w:rPr>
          <w:rFonts w:ascii="Calibri" w:eastAsia="Calibri" w:hAnsi="Calibri" w:cs="Calibri"/>
          <w:color w:val="000000" w:themeColor="text1"/>
        </w:rPr>
        <w:t xml:space="preserve"> doi:10.1016/j.apsoil.2015.05.011</w:t>
      </w:r>
    </w:p>
    <w:p w14:paraId="21AE9CFC" w14:textId="4632DEF8"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Chen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2013. </w:t>
      </w:r>
      <w:r>
        <w:rPr>
          <w:rFonts w:ascii="Calibri" w:eastAsia="Calibri" w:hAnsi="Calibri" w:cs="Calibri"/>
          <w:i/>
          <w:iCs/>
          <w:color w:val="000000" w:themeColor="text1"/>
        </w:rPr>
        <w:t xml:space="preserve">Ethylene limits abscisic acid- or soil drying-induced stomatal closure in aged wheat leaves. </w:t>
      </w:r>
      <w:r>
        <w:rPr>
          <w:rFonts w:ascii="Calibri" w:eastAsia="Calibri" w:hAnsi="Calibri" w:cs="Calibri"/>
          <w:color w:val="000000" w:themeColor="text1"/>
        </w:rPr>
        <w:t>Plant, Cell &amp; Environment. 36.</w:t>
      </w:r>
    </w:p>
    <w:p w14:paraId="6B0AE80F" w14:textId="359A552A"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t xml:space="preserve">Ciccillo, F.,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5DEE97F"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Conley, D.J.</w:t>
      </w:r>
      <w:r w:rsidR="00442C31">
        <w:rPr>
          <w:rFonts w:ascii="Calibri" w:eastAsia="Calibri" w:hAnsi="Calibri" w:cs="Calibri"/>
          <w:color w:val="000000" w:themeColor="text1"/>
        </w:rPr>
        <w:t>,</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33AC907" w14:textId="4DD62B6E" w:rsidR="00BF2DA6" w:rsidRPr="00BF2DA6" w:rsidRDefault="00BF2DA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Cottrell, T.L. </w:t>
      </w:r>
      <w:r>
        <w:rPr>
          <w:rFonts w:ascii="Calibri" w:eastAsia="Calibri" w:hAnsi="Calibri" w:cs="Calibri"/>
          <w:i/>
          <w:iCs/>
          <w:color w:val="000000" w:themeColor="text1"/>
        </w:rPr>
        <w:t xml:space="preserve">The Strengths of Chemical Bonds, </w:t>
      </w:r>
      <w:r>
        <w:rPr>
          <w:rFonts w:ascii="Calibri" w:eastAsia="Calibri" w:hAnsi="Calibri" w:cs="Calibri"/>
          <w:color w:val="000000" w:themeColor="text1"/>
        </w:rPr>
        <w:t>2</w:t>
      </w:r>
      <w:r w:rsidRPr="00BF2DA6">
        <w:rPr>
          <w:rFonts w:ascii="Calibri" w:eastAsia="Calibri" w:hAnsi="Calibri" w:cs="Calibri"/>
          <w:color w:val="000000" w:themeColor="text1"/>
          <w:vertAlign w:val="superscript"/>
        </w:rPr>
        <w:t>nd</w:t>
      </w:r>
      <w:r>
        <w:rPr>
          <w:rFonts w:ascii="Calibri" w:eastAsia="Calibri" w:hAnsi="Calibri" w:cs="Calibri"/>
          <w:color w:val="000000" w:themeColor="text1"/>
        </w:rPr>
        <w:t xml:space="preserve"> ed., Butterworth, London, 1958.</w:t>
      </w:r>
    </w:p>
    <w:p w14:paraId="66EA060F" w14:textId="16728C3A"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r w:rsidR="00442C31">
        <w:rPr>
          <w:rFonts w:ascii="Calibri" w:eastAsia="Calibri" w:hAnsi="Calibri" w:cs="Calibri"/>
          <w:i/>
          <w:iCs/>
          <w:color w:val="000000" w:themeColor="text1"/>
        </w:rPr>
        <w:t>et al.</w:t>
      </w:r>
      <w:r w:rsidRPr="1D1499E8">
        <w:rPr>
          <w:rFonts w:ascii="Calibri" w:eastAsia="Calibri" w:hAnsi="Calibri" w:cs="Calibri"/>
          <w:color w:val="000000" w:themeColor="text1"/>
        </w:rPr>
        <w:t xml:space="preserve">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Fanaee,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lastRenderedPageBreak/>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748C1CA6" w14:textId="744371E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Hothorn, T.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2008. </w:t>
      </w:r>
      <w:r>
        <w:rPr>
          <w:rFonts w:ascii="Calibri" w:eastAsia="Calibri" w:hAnsi="Calibri" w:cs="Calibri"/>
          <w:i/>
          <w:iCs/>
          <w:color w:val="000000" w:themeColor="text1"/>
        </w:rPr>
        <w:t xml:space="preserve">Simultaneous Inference in General Parametric Models. </w:t>
      </w:r>
      <w:r>
        <w:rPr>
          <w:rFonts w:ascii="Calibri" w:eastAsia="Calibri" w:hAnsi="Calibri" w:cs="Calibri"/>
          <w:color w:val="000000" w:themeColor="text1"/>
        </w:rPr>
        <w:t>Biometrical Journal 50(3), 346-363.</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brasilense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36322039" w14:textId="0D70750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20</w:t>
      </w:r>
      <w:r w:rsidR="00FE619B">
        <w:rPr>
          <w:rFonts w:ascii="Calibri" w:eastAsia="Calibri" w:hAnsi="Calibri" w:cs="Calibri"/>
          <w:color w:val="000000" w:themeColor="text1"/>
        </w:rPr>
        <w:t>10.</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J. Plant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6EA5A470"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74741B0D" w14:textId="3119A226"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r w:rsidR="00A504C8">
        <w:rPr>
          <w:rFonts w:ascii="Calibri" w:eastAsia="Calibri" w:hAnsi="Calibri" w:cs="Calibri"/>
          <w:i/>
          <w:iCs/>
          <w:color w:val="000000" w:themeColor="text1"/>
        </w:rPr>
        <w:t>et al</w:t>
      </w:r>
      <w:r w:rsidRPr="19EBEC61">
        <w:rPr>
          <w:rFonts w:ascii="Calibri" w:eastAsia="Calibri" w:hAnsi="Calibri" w:cs="Calibri"/>
          <w:color w:val="000000" w:themeColor="text1"/>
        </w:rPr>
        <w:t>.</w:t>
      </w:r>
      <w:r w:rsidR="00A504C8">
        <w:rPr>
          <w:rFonts w:ascii="Calibri" w:eastAsia="Calibri" w:hAnsi="Calibri" w:cs="Calibri"/>
          <w:color w:val="000000" w:themeColor="text1"/>
        </w:rPr>
        <w:t xml:space="preserve"> 2015.</w:t>
      </w:r>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w:t>
      </w:r>
    </w:p>
    <w:p w14:paraId="740F38ED" w14:textId="7C8C982E" w:rsid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Oksanen 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2025. </w:t>
      </w:r>
      <w:r>
        <w:rPr>
          <w:rFonts w:ascii="Calibri" w:eastAsia="Calibri" w:hAnsi="Calibri" w:cs="Calibri"/>
          <w:i/>
          <w:iCs/>
          <w:color w:val="000000" w:themeColor="text1"/>
        </w:rPr>
        <w:t xml:space="preserve">Vegan: Community Ecology Package. </w:t>
      </w:r>
      <w:r>
        <w:rPr>
          <w:rFonts w:ascii="Calibri" w:eastAsia="Calibri" w:hAnsi="Calibri" w:cs="Calibri"/>
          <w:color w:val="000000" w:themeColor="text1"/>
        </w:rPr>
        <w:t>R package version 2.6-10.</w:t>
      </w:r>
    </w:p>
    <w:p w14:paraId="41643A32" w14:textId="04C14A1C" w:rsidR="00FE4DA8" w:rsidRPr="00FE4DA8" w:rsidRDefault="00FE4DA8"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Peagler, Z. 2025. </w:t>
      </w:r>
      <w:r>
        <w:rPr>
          <w:rFonts w:ascii="Calibri" w:eastAsia="Calibri" w:hAnsi="Calibri" w:cs="Calibri"/>
          <w:i/>
          <w:iCs/>
          <w:color w:val="000000" w:themeColor="text1"/>
        </w:rPr>
        <w:t xml:space="preserve">Ztils: Various Common Statistical Utilities. </w:t>
      </w:r>
      <w:r>
        <w:rPr>
          <w:rFonts w:ascii="Calibri" w:eastAsia="Calibri" w:hAnsi="Calibri" w:cs="Calibri"/>
          <w:color w:val="000000" w:themeColor="text1"/>
        </w:rPr>
        <w:t>R package version 1.0.2.</w:t>
      </w:r>
    </w:p>
    <w:p w14:paraId="2001DBFB" w14:textId="41EC220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lastRenderedPageBreak/>
        <w:t xml:space="preserve">Pederson, T. &amp; Crameri, F. 2023. </w:t>
      </w:r>
      <w:r>
        <w:rPr>
          <w:rFonts w:ascii="Calibri" w:eastAsia="Calibri" w:hAnsi="Calibri" w:cs="Calibri"/>
          <w:i/>
          <w:iCs/>
          <w:color w:val="000000" w:themeColor="text1"/>
        </w:rPr>
        <w:t xml:space="preserve">Scico: Colour Palettes Based on the Scientific Colour-Maps. </w:t>
      </w:r>
      <w:r>
        <w:rPr>
          <w:rFonts w:ascii="Calibri" w:eastAsia="Calibri" w:hAnsi="Calibri" w:cs="Calibri"/>
          <w:color w:val="000000" w:themeColor="text1"/>
        </w:rPr>
        <w:t>R package version 1.5.0.</w:t>
      </w:r>
    </w:p>
    <w:p w14:paraId="3643915D" w14:textId="4EE1F72C" w:rsidR="00436331" w:rsidRPr="00436331" w:rsidRDefault="00436331"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R Core Team. 2025. </w:t>
      </w:r>
      <w:r>
        <w:rPr>
          <w:rFonts w:ascii="Calibri" w:eastAsia="Calibri" w:hAnsi="Calibri" w:cs="Calibri"/>
          <w:i/>
          <w:iCs/>
          <w:color w:val="000000" w:themeColor="text1"/>
        </w:rPr>
        <w:t xml:space="preserve">R: A Language and Environment for Statistical Computing. </w:t>
      </w:r>
      <w:r>
        <w:rPr>
          <w:rFonts w:ascii="Calibri" w:eastAsia="Calibri" w:hAnsi="Calibri" w:cs="Calibri"/>
          <w:color w:val="000000" w:themeColor="text1"/>
        </w:rPr>
        <w:t>R Foundation for Statistical Computing, Vienna, Austria.</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Thermo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3D2CAD82" w14:textId="1C8D4057" w:rsidR="00436331" w:rsidRPr="00436331" w:rsidRDefault="004363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Venables, W. N. &amp; Ripley, B. D. 2002. </w:t>
      </w:r>
      <w:r>
        <w:rPr>
          <w:rFonts w:ascii="Calibri" w:eastAsia="Calibri" w:hAnsi="Calibri" w:cs="Calibri"/>
          <w:i/>
          <w:iCs/>
          <w:color w:val="000000" w:themeColor="text1"/>
        </w:rPr>
        <w:t xml:space="preserve">Modern Applied Statistics with S. Fourth Edition. </w:t>
      </w:r>
      <w:r>
        <w:rPr>
          <w:rFonts w:ascii="Calibri" w:eastAsia="Calibri" w:hAnsi="Calibri" w:cs="Calibri"/>
          <w:color w:val="000000" w:themeColor="text1"/>
        </w:rPr>
        <w:t>Springer, New York. ISBN 0-387-95457-0</w:t>
      </w:r>
    </w:p>
    <w:p w14:paraId="0314B9C2" w14:textId="4D0DFEC1"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w:t>
      </w:r>
      <w:r w:rsidR="00FE619B">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63D6BD2F"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2CAEB295" w14:textId="5F0312B8"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Wickham, H. 2016. </w:t>
      </w:r>
      <w:r>
        <w:rPr>
          <w:rFonts w:ascii="Calibri" w:eastAsia="Calibri" w:hAnsi="Calibri" w:cs="Calibri"/>
          <w:i/>
          <w:iCs/>
          <w:color w:val="000000" w:themeColor="text1"/>
        </w:rPr>
        <w:t xml:space="preserve">Ggplot2: Elegant Graphics for Data Analysis. </w:t>
      </w:r>
      <w:r>
        <w:rPr>
          <w:rFonts w:ascii="Calibri" w:eastAsia="Calibri" w:hAnsi="Calibri" w:cs="Calibri"/>
          <w:color w:val="000000" w:themeColor="text1"/>
        </w:rPr>
        <w:t>Springer-Verlag New York</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6921136C" w14:textId="5ADF79FF"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Yim, W.J.,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2004. </w:t>
      </w:r>
      <w:r>
        <w:rPr>
          <w:rFonts w:ascii="Calibri" w:eastAsia="Calibri" w:hAnsi="Calibri" w:cs="Calibri"/>
          <w:i/>
          <w:iCs/>
          <w:color w:val="000000" w:themeColor="text1"/>
        </w:rPr>
        <w:t xml:space="preserve">Real time expression of ACC oxidase and PR-protein genes mediated by </w:t>
      </w:r>
      <w:r>
        <w:rPr>
          <w:rFonts w:ascii="Calibri" w:eastAsia="Calibri" w:hAnsi="Calibri" w:cs="Calibri"/>
          <w:color w:val="000000" w:themeColor="text1"/>
        </w:rPr>
        <w:t xml:space="preserve">Methylobacterium </w:t>
      </w:r>
      <w:r>
        <w:rPr>
          <w:rFonts w:ascii="Calibri" w:eastAsia="Calibri" w:hAnsi="Calibri" w:cs="Calibri"/>
          <w:i/>
          <w:iCs/>
          <w:color w:val="000000" w:themeColor="text1"/>
        </w:rPr>
        <w:t xml:space="preserve">spp. In tomato plants challenged with </w:t>
      </w:r>
      <w:r>
        <w:rPr>
          <w:rFonts w:ascii="Calibri" w:eastAsia="Calibri" w:hAnsi="Calibri" w:cs="Calibri"/>
          <w:color w:val="000000" w:themeColor="text1"/>
        </w:rPr>
        <w:t xml:space="preserve">Xanthomonas campestris </w:t>
      </w:r>
      <w:r>
        <w:rPr>
          <w:rFonts w:ascii="Calibri" w:eastAsia="Calibri" w:hAnsi="Calibri" w:cs="Calibri"/>
          <w:i/>
          <w:iCs/>
          <w:color w:val="000000" w:themeColor="text1"/>
        </w:rPr>
        <w:t xml:space="preserve">pv. Vesicatoria. </w:t>
      </w:r>
      <w:r>
        <w:rPr>
          <w:rFonts w:ascii="Calibri" w:eastAsia="Calibri" w:hAnsi="Calibri" w:cs="Calibri"/>
          <w:color w:val="000000" w:themeColor="text1"/>
        </w:rPr>
        <w:t>J. of Plant Phys. 171(12), 1064-1075.</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5BE83E0E" w14:textId="024612A4" w:rsidR="001D636B" w:rsidRPr="001D636B" w:rsidRDefault="001D636B" w:rsidP="001515E9">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Zhu, Y.,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2024. </w:t>
      </w:r>
      <w:r>
        <w:rPr>
          <w:rFonts w:ascii="Calibri" w:eastAsia="Calibri" w:hAnsi="Calibri" w:cs="Calibri"/>
          <w:i/>
          <w:iCs/>
          <w:color w:val="000000" w:themeColor="text1"/>
        </w:rPr>
        <w:t xml:space="preserve">The role of hormones in plant stress: The old and new players. </w:t>
      </w:r>
      <w:r>
        <w:rPr>
          <w:rFonts w:ascii="Calibri" w:eastAsia="Calibri" w:hAnsi="Calibri" w:cs="Calibri"/>
          <w:color w:val="000000" w:themeColor="text1"/>
        </w:rPr>
        <w:t>Plant Stress. 13, 100552.</w:t>
      </w:r>
    </w:p>
    <w:p w14:paraId="0E7C219B" w14:textId="108026B7" w:rsidR="461A1DC7" w:rsidRPr="00D34297" w:rsidRDefault="001515E9" w:rsidP="001515E9">
      <w:pPr>
        <w:ind w:firstLine="720"/>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4F32D773" w14:textId="7F339B5A" w:rsidR="00231A89" w:rsidRPr="000042EA" w:rsidRDefault="00231A89" w:rsidP="00D34297">
      <w:pPr>
        <w:ind w:left="720"/>
      </w:pPr>
      <w:r>
        <w:rPr>
          <w:b/>
          <w:bCs/>
        </w:rPr>
        <w:t xml:space="preserve">Table 1. </w:t>
      </w:r>
      <w:r>
        <w:t>Model</w:t>
      </w:r>
      <w:r w:rsidR="00D34297">
        <w:t xml:space="preserve"> calls, Akaike Information Criterion (AIC), and R^2 for every trial and variable.</w:t>
      </w:r>
    </w:p>
    <w:tbl>
      <w:tblPr>
        <w:tblStyle w:val="TableGrid"/>
        <w:tblW w:w="10530" w:type="dxa"/>
        <w:tblInd w:w="-365" w:type="dxa"/>
        <w:tblBorders>
          <w:insideH w:val="none" w:sz="0" w:space="0" w:color="auto"/>
          <w:insideV w:val="none" w:sz="0" w:space="0" w:color="auto"/>
        </w:tblBorders>
        <w:tblLook w:val="04A0" w:firstRow="1" w:lastRow="0" w:firstColumn="1" w:lastColumn="0" w:noHBand="0" w:noVBand="1"/>
      </w:tblPr>
      <w:tblGrid>
        <w:gridCol w:w="979"/>
        <w:gridCol w:w="1983"/>
        <w:gridCol w:w="4958"/>
        <w:gridCol w:w="1087"/>
        <w:gridCol w:w="1523"/>
      </w:tblGrid>
      <w:tr w:rsidR="001D636B" w14:paraId="04762FE5" w14:textId="00E51BD1" w:rsidTr="001D636B">
        <w:tc>
          <w:tcPr>
            <w:tcW w:w="979" w:type="dxa"/>
            <w:tcBorders>
              <w:top w:val="single" w:sz="4" w:space="0" w:color="000000" w:themeColor="text1"/>
              <w:bottom w:val="single" w:sz="4" w:space="0" w:color="auto"/>
            </w:tcBorders>
          </w:tcPr>
          <w:p w14:paraId="423A777C" w14:textId="3FBA93CB" w:rsidR="001B69E5" w:rsidRPr="00C53CC8" w:rsidRDefault="001B69E5" w:rsidP="00D34297">
            <w:pPr>
              <w:rPr>
                <w:rFonts w:ascii="Calibri" w:eastAsia="Calibri" w:hAnsi="Calibri" w:cs="Calibri"/>
                <w:b/>
                <w:bCs/>
                <w:color w:val="000000" w:themeColor="text1"/>
              </w:rPr>
            </w:pPr>
            <w:r w:rsidRPr="00C53CC8">
              <w:rPr>
                <w:rFonts w:ascii="Calibri" w:eastAsia="Calibri" w:hAnsi="Calibri" w:cs="Calibri"/>
                <w:b/>
                <w:bCs/>
                <w:color w:val="000000" w:themeColor="text1"/>
              </w:rPr>
              <w:t>Trial</w:t>
            </w:r>
          </w:p>
        </w:tc>
        <w:tc>
          <w:tcPr>
            <w:tcW w:w="1983" w:type="dxa"/>
            <w:tcBorders>
              <w:top w:val="single" w:sz="4" w:space="0" w:color="000000" w:themeColor="text1"/>
              <w:bottom w:val="single" w:sz="4" w:space="0" w:color="auto"/>
            </w:tcBorders>
          </w:tcPr>
          <w:p w14:paraId="58069787" w14:textId="59D812C6" w:rsidR="001B69E5" w:rsidRPr="00C53CC8" w:rsidRDefault="001B69E5" w:rsidP="00D34297">
            <w:pPr>
              <w:rPr>
                <w:rFonts w:ascii="Calibri" w:eastAsia="Calibri" w:hAnsi="Calibri" w:cs="Calibri"/>
                <w:b/>
                <w:bCs/>
                <w:color w:val="000000" w:themeColor="text1"/>
              </w:rPr>
            </w:pPr>
            <w:r w:rsidRPr="00C53CC8">
              <w:rPr>
                <w:rFonts w:ascii="Calibri" w:eastAsia="Calibri" w:hAnsi="Calibri" w:cs="Calibri"/>
                <w:b/>
                <w:bCs/>
                <w:color w:val="000000" w:themeColor="text1"/>
              </w:rPr>
              <w:t>Variable</w:t>
            </w:r>
          </w:p>
        </w:tc>
        <w:tc>
          <w:tcPr>
            <w:tcW w:w="4958" w:type="dxa"/>
            <w:tcBorders>
              <w:top w:val="single" w:sz="4" w:space="0" w:color="000000" w:themeColor="text1"/>
              <w:bottom w:val="single" w:sz="4" w:space="0" w:color="auto"/>
            </w:tcBorders>
          </w:tcPr>
          <w:p w14:paraId="0FEFFAD3" w14:textId="08133DEA" w:rsidR="001B69E5" w:rsidRPr="00C53CC8" w:rsidRDefault="001B69E5" w:rsidP="00D34297">
            <w:pPr>
              <w:rPr>
                <w:rFonts w:ascii="Calibri" w:eastAsia="Calibri" w:hAnsi="Calibri" w:cs="Calibri"/>
                <w:b/>
                <w:bCs/>
                <w:color w:val="000000" w:themeColor="text1"/>
              </w:rPr>
            </w:pPr>
            <w:r w:rsidRPr="00C53CC8">
              <w:rPr>
                <w:rFonts w:ascii="Calibri" w:eastAsia="Calibri" w:hAnsi="Calibri" w:cs="Calibri"/>
                <w:b/>
                <w:bCs/>
                <w:color w:val="000000" w:themeColor="text1"/>
              </w:rPr>
              <w:t>Model Call</w:t>
            </w:r>
          </w:p>
        </w:tc>
        <w:tc>
          <w:tcPr>
            <w:tcW w:w="1087" w:type="dxa"/>
            <w:tcBorders>
              <w:top w:val="single" w:sz="4" w:space="0" w:color="000000" w:themeColor="text1"/>
              <w:bottom w:val="single" w:sz="4" w:space="0" w:color="auto"/>
            </w:tcBorders>
          </w:tcPr>
          <w:p w14:paraId="6AF07AB1" w14:textId="64F0525C" w:rsidR="001B69E5" w:rsidRPr="00C53CC8" w:rsidRDefault="001B69E5" w:rsidP="00D34297">
            <w:pPr>
              <w:rPr>
                <w:rFonts w:ascii="Calibri" w:eastAsia="Calibri" w:hAnsi="Calibri" w:cs="Calibri"/>
                <w:b/>
                <w:bCs/>
                <w:color w:val="000000" w:themeColor="text1"/>
              </w:rPr>
            </w:pPr>
            <w:r w:rsidRPr="00C53CC8">
              <w:rPr>
                <w:rFonts w:ascii="Calibri" w:eastAsia="Calibri" w:hAnsi="Calibri" w:cs="Calibri"/>
                <w:b/>
                <w:bCs/>
                <w:color w:val="000000" w:themeColor="text1"/>
              </w:rPr>
              <w:t>AIC</w:t>
            </w:r>
          </w:p>
        </w:tc>
        <w:tc>
          <w:tcPr>
            <w:tcW w:w="1523" w:type="dxa"/>
            <w:tcBorders>
              <w:top w:val="single" w:sz="4" w:space="0" w:color="000000" w:themeColor="text1"/>
              <w:bottom w:val="single" w:sz="4" w:space="0" w:color="auto"/>
            </w:tcBorders>
          </w:tcPr>
          <w:p w14:paraId="7068CA0F" w14:textId="1A279F03" w:rsidR="001B69E5" w:rsidRPr="00C53CC8" w:rsidRDefault="001B69E5" w:rsidP="00D34297">
            <w:pPr>
              <w:rPr>
                <w:rFonts w:ascii="Calibri" w:eastAsia="Calibri" w:hAnsi="Calibri" w:cs="Calibri"/>
                <w:b/>
                <w:bCs/>
                <w:color w:val="000000" w:themeColor="text1"/>
              </w:rPr>
            </w:pPr>
            <w:r w:rsidRPr="00C53CC8">
              <w:rPr>
                <w:rFonts w:ascii="Calibri" w:eastAsia="Calibri" w:hAnsi="Calibri" w:cs="Calibri"/>
                <w:b/>
                <w:bCs/>
                <w:color w:val="000000" w:themeColor="text1"/>
              </w:rPr>
              <w:t>R</w:t>
            </w:r>
            <w:r w:rsidRPr="00C53CC8">
              <w:rPr>
                <w:rFonts w:ascii="Calibri" w:eastAsia="Calibri" w:hAnsi="Calibri" w:cs="Calibri"/>
                <w:b/>
                <w:bCs/>
                <w:color w:val="000000" w:themeColor="text1"/>
                <w:vertAlign w:val="superscript"/>
              </w:rPr>
              <w:t>2</w:t>
            </w:r>
          </w:p>
        </w:tc>
      </w:tr>
      <w:tr w:rsidR="001D636B" w14:paraId="0A952993" w14:textId="7F1C96EF" w:rsidTr="001D636B">
        <w:tc>
          <w:tcPr>
            <w:tcW w:w="979" w:type="dxa"/>
            <w:tcBorders>
              <w:top w:val="single" w:sz="4" w:space="0" w:color="auto"/>
            </w:tcBorders>
          </w:tcPr>
          <w:p w14:paraId="4518235B" w14:textId="2601A9D5" w:rsidR="001B69E5" w:rsidRDefault="001B69E5"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Borders>
              <w:top w:val="single" w:sz="4" w:space="0" w:color="auto"/>
            </w:tcBorders>
          </w:tcPr>
          <w:p w14:paraId="4A11389E" w14:textId="6E441842" w:rsidR="001B69E5" w:rsidRDefault="001D636B" w:rsidP="00D34297">
            <w:pPr>
              <w:rPr>
                <w:rFonts w:ascii="Calibri" w:eastAsia="Calibri" w:hAnsi="Calibri" w:cs="Calibri"/>
                <w:color w:val="000000" w:themeColor="text1"/>
              </w:rPr>
            </w:pPr>
            <w:r>
              <w:rPr>
                <w:rFonts w:ascii="Calibri" w:eastAsia="Calibri" w:hAnsi="Calibri" w:cs="Calibri"/>
                <w:color w:val="000000" w:themeColor="text1"/>
              </w:rPr>
              <w:t>Stomatal Conductance (gsw)</w:t>
            </w:r>
          </w:p>
        </w:tc>
        <w:tc>
          <w:tcPr>
            <w:tcW w:w="4958" w:type="dxa"/>
            <w:tcBorders>
              <w:top w:val="single" w:sz="4" w:space="0" w:color="auto"/>
            </w:tcBorders>
          </w:tcPr>
          <w:p w14:paraId="11B5E815" w14:textId="59CDBEDC" w:rsidR="001B69E5" w:rsidRDefault="001B69E5" w:rsidP="00D34297">
            <w:pPr>
              <w:rPr>
                <w:rFonts w:ascii="Calibri" w:eastAsia="Calibri" w:hAnsi="Calibri" w:cs="Calibri"/>
                <w:color w:val="000000" w:themeColor="text1"/>
              </w:rPr>
            </w:pPr>
            <w:r>
              <w:rPr>
                <w:rFonts w:ascii="Calibri" w:eastAsia="Calibri" w:hAnsi="Calibri" w:cs="Calibri"/>
                <w:color w:val="000000" w:themeColor="text1"/>
              </w:rPr>
              <w:t>Lm(log(gsw)~</w:t>
            </w:r>
            <w:r w:rsidR="00371554">
              <w:rPr>
                <w:rFonts w:ascii="Calibri" w:eastAsia="Calibri" w:hAnsi="Calibri" w:cs="Calibri"/>
                <w:color w:val="000000" w:themeColor="text1"/>
              </w:rPr>
              <w:t>T</w:t>
            </w:r>
            <w:r>
              <w:rPr>
                <w:rFonts w:ascii="Calibri" w:eastAsia="Calibri" w:hAnsi="Calibri" w:cs="Calibri"/>
                <w:color w:val="000000" w:themeColor="text1"/>
              </w:rPr>
              <w:t xml:space="preserve">reatment + </w:t>
            </w:r>
            <w:r w:rsidR="00371554">
              <w:rPr>
                <w:rFonts w:ascii="Calibri" w:eastAsia="Calibri" w:hAnsi="Calibri" w:cs="Calibri"/>
                <w:color w:val="000000" w:themeColor="text1"/>
              </w:rPr>
              <w:t>A</w:t>
            </w:r>
            <w:r>
              <w:rPr>
                <w:rFonts w:ascii="Calibri" w:eastAsia="Calibri" w:hAnsi="Calibri" w:cs="Calibri"/>
                <w:color w:val="000000" w:themeColor="text1"/>
              </w:rPr>
              <w:t>mbient</w:t>
            </w:r>
            <w:r w:rsidR="00371554">
              <w:rPr>
                <w:rFonts w:ascii="Calibri" w:eastAsia="Calibri" w:hAnsi="Calibri" w:cs="Calibri"/>
                <w:color w:val="000000" w:themeColor="text1"/>
              </w:rPr>
              <w:t>H</w:t>
            </w:r>
            <w:r>
              <w:rPr>
                <w:rFonts w:ascii="Calibri" w:eastAsia="Calibri" w:hAnsi="Calibri" w:cs="Calibri"/>
                <w:color w:val="000000" w:themeColor="text1"/>
              </w:rPr>
              <w:t>umidity)</w:t>
            </w:r>
          </w:p>
        </w:tc>
        <w:tc>
          <w:tcPr>
            <w:tcW w:w="1087" w:type="dxa"/>
            <w:tcBorders>
              <w:top w:val="single" w:sz="4" w:space="0" w:color="auto"/>
            </w:tcBorders>
          </w:tcPr>
          <w:p w14:paraId="5D8C5B3F" w14:textId="3FD66E6D" w:rsidR="001B69E5" w:rsidRDefault="001B69E5" w:rsidP="00D34297">
            <w:pPr>
              <w:rPr>
                <w:rFonts w:ascii="Calibri" w:eastAsia="Calibri" w:hAnsi="Calibri" w:cs="Calibri"/>
                <w:color w:val="000000" w:themeColor="text1"/>
              </w:rPr>
            </w:pPr>
            <w:r>
              <w:rPr>
                <w:rFonts w:ascii="Calibri" w:eastAsia="Calibri" w:hAnsi="Calibri" w:cs="Calibri"/>
                <w:color w:val="000000" w:themeColor="text1"/>
              </w:rPr>
              <w:t>926</w:t>
            </w:r>
          </w:p>
        </w:tc>
        <w:tc>
          <w:tcPr>
            <w:tcW w:w="1523" w:type="dxa"/>
            <w:tcBorders>
              <w:top w:val="single" w:sz="4" w:space="0" w:color="auto"/>
            </w:tcBorders>
          </w:tcPr>
          <w:p w14:paraId="06D75360" w14:textId="7409F7CA" w:rsidR="001B69E5" w:rsidRDefault="001B69E5" w:rsidP="00D34297">
            <w:pPr>
              <w:rPr>
                <w:rFonts w:ascii="Calibri" w:eastAsia="Calibri" w:hAnsi="Calibri" w:cs="Calibri"/>
                <w:color w:val="000000" w:themeColor="text1"/>
              </w:rPr>
            </w:pPr>
            <w:r>
              <w:rPr>
                <w:rFonts w:ascii="Calibri" w:eastAsia="Calibri" w:hAnsi="Calibri" w:cs="Calibri"/>
                <w:color w:val="000000" w:themeColor="text1"/>
              </w:rPr>
              <w:t>0.4791</w:t>
            </w:r>
          </w:p>
        </w:tc>
      </w:tr>
      <w:tr w:rsidR="001D636B" w14:paraId="6A45436F" w14:textId="0DA649CB" w:rsidTr="001D636B">
        <w:tc>
          <w:tcPr>
            <w:tcW w:w="979" w:type="dxa"/>
          </w:tcPr>
          <w:p w14:paraId="1768ABDF" w14:textId="0F24D0A2" w:rsidR="001B69E5" w:rsidRDefault="001B69E5"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Pr>
          <w:p w14:paraId="259637B8" w14:textId="32C7ED1C" w:rsidR="001B69E5" w:rsidRDefault="001D636B" w:rsidP="00D34297">
            <w:pPr>
              <w:rPr>
                <w:rFonts w:ascii="Calibri" w:eastAsia="Calibri" w:hAnsi="Calibri" w:cs="Calibri"/>
                <w:color w:val="000000" w:themeColor="text1"/>
              </w:rPr>
            </w:pPr>
            <w:r>
              <w:rPr>
                <w:rFonts w:ascii="Calibri" w:eastAsia="Calibri" w:hAnsi="Calibri" w:cs="Calibri"/>
                <w:color w:val="000000" w:themeColor="text1"/>
              </w:rPr>
              <w:t>Photosystem II Efficiency (PhiPS2)</w:t>
            </w:r>
          </w:p>
        </w:tc>
        <w:tc>
          <w:tcPr>
            <w:tcW w:w="4958" w:type="dxa"/>
          </w:tcPr>
          <w:p w14:paraId="0EE4600B" w14:textId="7D61DEAB"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Lmer(logit(PhiPS2) ~ Treatment + DaysFromGermination + (1 | Device)</w:t>
            </w:r>
            <w:r w:rsidR="00C53CC8">
              <w:rPr>
                <w:rFonts w:ascii="Calibri" w:eastAsia="Calibri" w:hAnsi="Calibri" w:cs="Calibri"/>
                <w:color w:val="000000" w:themeColor="text1"/>
              </w:rPr>
              <w:t>)</w:t>
            </w:r>
          </w:p>
        </w:tc>
        <w:tc>
          <w:tcPr>
            <w:tcW w:w="1087" w:type="dxa"/>
          </w:tcPr>
          <w:p w14:paraId="3ACACD48" w14:textId="249834D9"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48.04</w:t>
            </w:r>
          </w:p>
        </w:tc>
        <w:tc>
          <w:tcPr>
            <w:tcW w:w="1523" w:type="dxa"/>
          </w:tcPr>
          <w:p w14:paraId="5878A4A6" w14:textId="77777777"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R2m: 0.0330</w:t>
            </w:r>
          </w:p>
          <w:p w14:paraId="3F69A1E6" w14:textId="254EAB02"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R2c: 0.7358</w:t>
            </w:r>
          </w:p>
        </w:tc>
      </w:tr>
      <w:tr w:rsidR="001D636B" w14:paraId="722D8D4C" w14:textId="5274D463" w:rsidTr="001D636B">
        <w:tc>
          <w:tcPr>
            <w:tcW w:w="979" w:type="dxa"/>
          </w:tcPr>
          <w:p w14:paraId="7E38F76D" w14:textId="443E8BF4"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Pr>
          <w:p w14:paraId="6A790555" w14:textId="3E42547A"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Mass</w:t>
            </w:r>
          </w:p>
        </w:tc>
        <w:tc>
          <w:tcPr>
            <w:tcW w:w="4958" w:type="dxa"/>
          </w:tcPr>
          <w:p w14:paraId="3FCE8E15" w14:textId="77F45131"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Lm(log(MassMean) ~ Treatment)</w:t>
            </w:r>
          </w:p>
        </w:tc>
        <w:tc>
          <w:tcPr>
            <w:tcW w:w="1087" w:type="dxa"/>
          </w:tcPr>
          <w:p w14:paraId="4C0AA33D" w14:textId="0A5C6B06"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29.90</w:t>
            </w:r>
          </w:p>
        </w:tc>
        <w:tc>
          <w:tcPr>
            <w:tcW w:w="1523" w:type="dxa"/>
          </w:tcPr>
          <w:p w14:paraId="6704C004" w14:textId="66AB0701"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0.3142</w:t>
            </w:r>
          </w:p>
        </w:tc>
      </w:tr>
      <w:tr w:rsidR="001D636B" w14:paraId="75795455" w14:textId="3C47426E" w:rsidTr="001D636B">
        <w:tc>
          <w:tcPr>
            <w:tcW w:w="979" w:type="dxa"/>
          </w:tcPr>
          <w:p w14:paraId="58929C5C" w14:textId="41F86F9C"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Pr>
          <w:p w14:paraId="0B856A17" w14:textId="1E9EE471"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BER</w:t>
            </w:r>
          </w:p>
        </w:tc>
        <w:tc>
          <w:tcPr>
            <w:tcW w:w="4958" w:type="dxa"/>
          </w:tcPr>
          <w:p w14:paraId="1843A0B7" w14:textId="2BB7A88C"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Lm(logit(BERCount/TotalCount)) ~ Treatment)</w:t>
            </w:r>
          </w:p>
        </w:tc>
        <w:tc>
          <w:tcPr>
            <w:tcW w:w="1087" w:type="dxa"/>
          </w:tcPr>
          <w:p w14:paraId="60555F58" w14:textId="4124ADF2"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56.13</w:t>
            </w:r>
          </w:p>
        </w:tc>
        <w:tc>
          <w:tcPr>
            <w:tcW w:w="1523" w:type="dxa"/>
          </w:tcPr>
          <w:p w14:paraId="14CC3BCC" w14:textId="54B089D8"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0.1347</w:t>
            </w:r>
          </w:p>
        </w:tc>
      </w:tr>
      <w:tr w:rsidR="001D636B" w14:paraId="299EC0DE" w14:textId="7A1EBFAC" w:rsidTr="001D636B">
        <w:tc>
          <w:tcPr>
            <w:tcW w:w="979" w:type="dxa"/>
          </w:tcPr>
          <w:p w14:paraId="4AA54880" w14:textId="409B9C7D"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Pr>
          <w:p w14:paraId="41DB27A6" w14:textId="188E69BB"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Sugar</w:t>
            </w:r>
          </w:p>
        </w:tc>
        <w:tc>
          <w:tcPr>
            <w:tcW w:w="4958" w:type="dxa"/>
          </w:tcPr>
          <w:p w14:paraId="0F8CDA48" w14:textId="5E2C4F73"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Lm(logit(SugarMean) ~ Treatment + log(MassMean))</w:t>
            </w:r>
          </w:p>
        </w:tc>
        <w:tc>
          <w:tcPr>
            <w:tcW w:w="1087" w:type="dxa"/>
          </w:tcPr>
          <w:p w14:paraId="5F1890BA" w14:textId="07BD61E9"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-61.15</w:t>
            </w:r>
          </w:p>
        </w:tc>
        <w:tc>
          <w:tcPr>
            <w:tcW w:w="1523" w:type="dxa"/>
          </w:tcPr>
          <w:p w14:paraId="08AC1D07" w14:textId="66BA5A4F" w:rsidR="001B69E5" w:rsidRDefault="00371554" w:rsidP="00D34297">
            <w:pPr>
              <w:rPr>
                <w:rFonts w:ascii="Calibri" w:eastAsia="Calibri" w:hAnsi="Calibri" w:cs="Calibri"/>
                <w:color w:val="000000" w:themeColor="text1"/>
              </w:rPr>
            </w:pPr>
            <w:r>
              <w:rPr>
                <w:rFonts w:ascii="Calibri" w:eastAsia="Calibri" w:hAnsi="Calibri" w:cs="Calibri"/>
                <w:color w:val="000000" w:themeColor="text1"/>
              </w:rPr>
              <w:t>0.6183</w:t>
            </w:r>
          </w:p>
        </w:tc>
      </w:tr>
      <w:tr w:rsidR="00D34297" w14:paraId="10480394" w14:textId="77777777" w:rsidTr="001D636B">
        <w:tc>
          <w:tcPr>
            <w:tcW w:w="979" w:type="dxa"/>
            <w:tcBorders>
              <w:bottom w:val="nil"/>
            </w:tcBorders>
          </w:tcPr>
          <w:p w14:paraId="685F1057" w14:textId="68718D6A"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Borders>
              <w:bottom w:val="nil"/>
            </w:tcBorders>
          </w:tcPr>
          <w:p w14:paraId="2202CE32" w14:textId="585D4DDE"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Fruit Count</w:t>
            </w:r>
          </w:p>
        </w:tc>
        <w:tc>
          <w:tcPr>
            <w:tcW w:w="4958" w:type="dxa"/>
            <w:tcBorders>
              <w:bottom w:val="nil"/>
            </w:tcBorders>
          </w:tcPr>
          <w:p w14:paraId="60AD1FEA" w14:textId="6CCC01F7"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Glm(FruitSum ~ Treatment, family = poisson(link</w:t>
            </w:r>
            <w:r w:rsidR="00D34297">
              <w:rPr>
                <w:rFonts w:ascii="Calibri" w:eastAsia="Calibri" w:hAnsi="Calibri" w:cs="Calibri"/>
                <w:color w:val="000000" w:themeColor="text1"/>
              </w:rPr>
              <w:t xml:space="preserve"> </w:t>
            </w:r>
            <w:r>
              <w:rPr>
                <w:rFonts w:ascii="Calibri" w:eastAsia="Calibri" w:hAnsi="Calibri" w:cs="Calibri"/>
                <w:color w:val="000000" w:themeColor="text1"/>
              </w:rPr>
              <w:t>=</w:t>
            </w:r>
            <w:r w:rsidR="00D34297">
              <w:rPr>
                <w:rFonts w:ascii="Calibri" w:eastAsia="Calibri" w:hAnsi="Calibri" w:cs="Calibri"/>
                <w:color w:val="000000" w:themeColor="text1"/>
              </w:rPr>
              <w:t xml:space="preserve"> </w:t>
            </w:r>
            <w:r>
              <w:rPr>
                <w:rFonts w:ascii="Calibri" w:eastAsia="Calibri" w:hAnsi="Calibri" w:cs="Calibri"/>
                <w:color w:val="000000" w:themeColor="text1"/>
              </w:rPr>
              <w:t>”identity”))</w:t>
            </w:r>
          </w:p>
        </w:tc>
        <w:tc>
          <w:tcPr>
            <w:tcW w:w="1087" w:type="dxa"/>
            <w:tcBorders>
              <w:bottom w:val="nil"/>
            </w:tcBorders>
          </w:tcPr>
          <w:p w14:paraId="6CAE4659" w14:textId="00FDF8C3"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341.76</w:t>
            </w:r>
          </w:p>
        </w:tc>
        <w:tc>
          <w:tcPr>
            <w:tcW w:w="1523" w:type="dxa"/>
            <w:tcBorders>
              <w:bottom w:val="nil"/>
            </w:tcBorders>
          </w:tcPr>
          <w:p w14:paraId="74CDA536" w14:textId="3875CC2A" w:rsidR="00371554" w:rsidRDefault="00371554" w:rsidP="00D34297">
            <w:pPr>
              <w:rPr>
                <w:rFonts w:ascii="Calibri" w:eastAsia="Calibri" w:hAnsi="Calibri" w:cs="Calibri"/>
                <w:color w:val="000000" w:themeColor="text1"/>
              </w:rPr>
            </w:pPr>
            <w:r>
              <w:rPr>
                <w:rFonts w:ascii="Calibri" w:eastAsia="Calibri" w:hAnsi="Calibri" w:cs="Calibri"/>
                <w:color w:val="000000" w:themeColor="text1"/>
              </w:rPr>
              <w:t>0.1701</w:t>
            </w:r>
          </w:p>
        </w:tc>
      </w:tr>
      <w:tr w:rsidR="00D34297" w14:paraId="752AF455" w14:textId="77777777" w:rsidTr="001D636B">
        <w:tc>
          <w:tcPr>
            <w:tcW w:w="979" w:type="dxa"/>
            <w:tcBorders>
              <w:top w:val="nil"/>
              <w:bottom w:val="single" w:sz="4" w:space="0" w:color="auto"/>
            </w:tcBorders>
          </w:tcPr>
          <w:p w14:paraId="7FB1AE8D" w14:textId="1B6ACAE6" w:rsidR="00371554" w:rsidRDefault="00C53CC8" w:rsidP="00D34297">
            <w:pPr>
              <w:rPr>
                <w:rFonts w:ascii="Calibri" w:eastAsia="Calibri" w:hAnsi="Calibri" w:cs="Calibri"/>
                <w:color w:val="000000" w:themeColor="text1"/>
              </w:rPr>
            </w:pPr>
            <w:r>
              <w:rPr>
                <w:rFonts w:ascii="Calibri" w:eastAsia="Calibri" w:hAnsi="Calibri" w:cs="Calibri"/>
                <w:color w:val="000000" w:themeColor="text1"/>
              </w:rPr>
              <w:t>Location</w:t>
            </w:r>
          </w:p>
        </w:tc>
        <w:tc>
          <w:tcPr>
            <w:tcW w:w="1983" w:type="dxa"/>
            <w:tcBorders>
              <w:top w:val="nil"/>
              <w:bottom w:val="single" w:sz="4" w:space="0" w:color="auto"/>
            </w:tcBorders>
          </w:tcPr>
          <w:p w14:paraId="5E82442B" w14:textId="7EB651ED" w:rsidR="00371554" w:rsidRDefault="00C53CC8" w:rsidP="00D34297">
            <w:pPr>
              <w:rPr>
                <w:rFonts w:ascii="Calibri" w:eastAsia="Calibri" w:hAnsi="Calibri" w:cs="Calibri"/>
                <w:color w:val="000000" w:themeColor="text1"/>
              </w:rPr>
            </w:pPr>
            <w:r>
              <w:rPr>
                <w:rFonts w:ascii="Calibri" w:eastAsia="Calibri" w:hAnsi="Calibri" w:cs="Calibri"/>
                <w:color w:val="000000" w:themeColor="text1"/>
              </w:rPr>
              <w:t>Stomatal Density</w:t>
            </w:r>
          </w:p>
        </w:tc>
        <w:tc>
          <w:tcPr>
            <w:tcW w:w="4958" w:type="dxa"/>
            <w:tcBorders>
              <w:top w:val="nil"/>
              <w:bottom w:val="single" w:sz="4" w:space="0" w:color="auto"/>
            </w:tcBorders>
          </w:tcPr>
          <w:p w14:paraId="467E03A8" w14:textId="3A5FE8E7" w:rsidR="00371554" w:rsidRDefault="00C53CC8" w:rsidP="00D34297">
            <w:pPr>
              <w:rPr>
                <w:rFonts w:ascii="Calibri" w:eastAsia="Calibri" w:hAnsi="Calibri" w:cs="Calibri"/>
                <w:color w:val="000000" w:themeColor="text1"/>
              </w:rPr>
            </w:pPr>
            <w:r>
              <w:rPr>
                <w:rFonts w:ascii="Calibri" w:eastAsia="Calibri" w:hAnsi="Calibri" w:cs="Calibri"/>
                <w:color w:val="000000" w:themeColor="text1"/>
              </w:rPr>
              <w:t>Lm(log(StomatalDensity) ~ Treatment)</w:t>
            </w:r>
          </w:p>
        </w:tc>
        <w:tc>
          <w:tcPr>
            <w:tcW w:w="1087" w:type="dxa"/>
            <w:tcBorders>
              <w:top w:val="nil"/>
              <w:bottom w:val="single" w:sz="4" w:space="0" w:color="auto"/>
            </w:tcBorders>
          </w:tcPr>
          <w:p w14:paraId="6B5F1C4B" w14:textId="11039B5A" w:rsidR="00371554" w:rsidRDefault="00C53CC8" w:rsidP="00D34297">
            <w:pPr>
              <w:rPr>
                <w:rFonts w:ascii="Calibri" w:eastAsia="Calibri" w:hAnsi="Calibri" w:cs="Calibri"/>
                <w:color w:val="000000" w:themeColor="text1"/>
              </w:rPr>
            </w:pPr>
            <w:r>
              <w:rPr>
                <w:rFonts w:ascii="Calibri" w:eastAsia="Calibri" w:hAnsi="Calibri" w:cs="Calibri"/>
                <w:color w:val="000000" w:themeColor="text1"/>
              </w:rPr>
              <w:t>19.05</w:t>
            </w:r>
          </w:p>
        </w:tc>
        <w:tc>
          <w:tcPr>
            <w:tcW w:w="1523" w:type="dxa"/>
            <w:tcBorders>
              <w:top w:val="nil"/>
              <w:bottom w:val="single" w:sz="4" w:space="0" w:color="auto"/>
            </w:tcBorders>
          </w:tcPr>
          <w:p w14:paraId="3ACD6866" w14:textId="5E49AB13" w:rsidR="00371554" w:rsidRDefault="00C53CC8" w:rsidP="00D34297">
            <w:pPr>
              <w:rPr>
                <w:rFonts w:ascii="Calibri" w:eastAsia="Calibri" w:hAnsi="Calibri" w:cs="Calibri"/>
                <w:color w:val="000000" w:themeColor="text1"/>
              </w:rPr>
            </w:pPr>
            <w:r>
              <w:rPr>
                <w:rFonts w:ascii="Calibri" w:eastAsia="Calibri" w:hAnsi="Calibri" w:cs="Calibri"/>
                <w:color w:val="000000" w:themeColor="text1"/>
              </w:rPr>
              <w:t>0.0391</w:t>
            </w:r>
          </w:p>
        </w:tc>
      </w:tr>
      <w:tr w:rsidR="00D34297" w14:paraId="41563EDD" w14:textId="77777777" w:rsidTr="001D636B">
        <w:tc>
          <w:tcPr>
            <w:tcW w:w="979" w:type="dxa"/>
            <w:tcBorders>
              <w:top w:val="single" w:sz="4" w:space="0" w:color="auto"/>
            </w:tcBorders>
          </w:tcPr>
          <w:p w14:paraId="1BB38866" w14:textId="568069B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Borders>
              <w:top w:val="single" w:sz="4" w:space="0" w:color="auto"/>
            </w:tcBorders>
          </w:tcPr>
          <w:p w14:paraId="51846F52" w14:textId="3EC4B47F" w:rsidR="00C53CC8" w:rsidRDefault="001D636B" w:rsidP="00D34297">
            <w:pPr>
              <w:rPr>
                <w:rFonts w:ascii="Calibri" w:eastAsia="Calibri" w:hAnsi="Calibri" w:cs="Calibri"/>
                <w:color w:val="000000" w:themeColor="text1"/>
              </w:rPr>
            </w:pPr>
            <w:r>
              <w:rPr>
                <w:rFonts w:ascii="Calibri" w:eastAsia="Calibri" w:hAnsi="Calibri" w:cs="Calibri"/>
                <w:color w:val="000000" w:themeColor="text1"/>
              </w:rPr>
              <w:t>Stomatal Conductance (gsw)</w:t>
            </w:r>
          </w:p>
        </w:tc>
        <w:tc>
          <w:tcPr>
            <w:tcW w:w="4958" w:type="dxa"/>
            <w:tcBorders>
              <w:top w:val="single" w:sz="4" w:space="0" w:color="auto"/>
            </w:tcBorders>
          </w:tcPr>
          <w:p w14:paraId="60AF7474" w14:textId="2FF91D2D"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Lm(log(gsw)~Treatment + AmbientHumidity)</w:t>
            </w:r>
          </w:p>
        </w:tc>
        <w:tc>
          <w:tcPr>
            <w:tcW w:w="1087" w:type="dxa"/>
            <w:tcBorders>
              <w:top w:val="single" w:sz="4" w:space="0" w:color="auto"/>
            </w:tcBorders>
          </w:tcPr>
          <w:p w14:paraId="461373E9" w14:textId="02C864C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1172.02</w:t>
            </w:r>
          </w:p>
        </w:tc>
        <w:tc>
          <w:tcPr>
            <w:tcW w:w="1523" w:type="dxa"/>
            <w:tcBorders>
              <w:top w:val="single" w:sz="4" w:space="0" w:color="auto"/>
            </w:tcBorders>
          </w:tcPr>
          <w:p w14:paraId="73528F74" w14:textId="4161D603"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0.5242</w:t>
            </w:r>
          </w:p>
        </w:tc>
      </w:tr>
      <w:tr w:rsidR="00D34297" w14:paraId="44E123A9" w14:textId="77777777" w:rsidTr="001D636B">
        <w:tc>
          <w:tcPr>
            <w:tcW w:w="979" w:type="dxa"/>
          </w:tcPr>
          <w:p w14:paraId="51BDD1A7" w14:textId="61F98F2A"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Pr>
          <w:p w14:paraId="7A20DAD7" w14:textId="44E9B528" w:rsidR="00C53CC8" w:rsidRDefault="001D636B" w:rsidP="00D34297">
            <w:pPr>
              <w:rPr>
                <w:rFonts w:ascii="Calibri" w:eastAsia="Calibri" w:hAnsi="Calibri" w:cs="Calibri"/>
                <w:color w:val="000000" w:themeColor="text1"/>
              </w:rPr>
            </w:pPr>
            <w:r>
              <w:rPr>
                <w:rFonts w:ascii="Calibri" w:eastAsia="Calibri" w:hAnsi="Calibri" w:cs="Calibri"/>
                <w:color w:val="000000" w:themeColor="text1"/>
              </w:rPr>
              <w:t>Photosystem II Efficiency (PhiPS2)</w:t>
            </w:r>
          </w:p>
        </w:tc>
        <w:tc>
          <w:tcPr>
            <w:tcW w:w="4958" w:type="dxa"/>
          </w:tcPr>
          <w:p w14:paraId="59786EE1" w14:textId="735081CF"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Lmer(logit(PhiPS2) ~ Treatment + DaysFromGermination + (1 | Device))</w:t>
            </w:r>
          </w:p>
        </w:tc>
        <w:tc>
          <w:tcPr>
            <w:tcW w:w="1087" w:type="dxa"/>
          </w:tcPr>
          <w:p w14:paraId="7C42827B" w14:textId="26EE405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1683.49</w:t>
            </w:r>
          </w:p>
        </w:tc>
        <w:tc>
          <w:tcPr>
            <w:tcW w:w="1523" w:type="dxa"/>
          </w:tcPr>
          <w:p w14:paraId="691ED54B" w14:textId="71AB13B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R2m: 0.0249</w:t>
            </w:r>
          </w:p>
          <w:p w14:paraId="1E94933C" w14:textId="4FC61040"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R2c: 0.5078</w:t>
            </w:r>
          </w:p>
        </w:tc>
      </w:tr>
      <w:tr w:rsidR="00D34297" w14:paraId="2CFDB7FE" w14:textId="77777777" w:rsidTr="001D636B">
        <w:tc>
          <w:tcPr>
            <w:tcW w:w="979" w:type="dxa"/>
          </w:tcPr>
          <w:p w14:paraId="03A9599D" w14:textId="66CB0CF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Pr>
          <w:p w14:paraId="12DF9309" w14:textId="4CDD89DA"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Mass</w:t>
            </w:r>
          </w:p>
        </w:tc>
        <w:tc>
          <w:tcPr>
            <w:tcW w:w="4958" w:type="dxa"/>
          </w:tcPr>
          <w:p w14:paraId="2618802F" w14:textId="60A4F73F"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Lm(log(MassMean) ~ Treatment)</w:t>
            </w:r>
          </w:p>
        </w:tc>
        <w:tc>
          <w:tcPr>
            <w:tcW w:w="1087" w:type="dxa"/>
          </w:tcPr>
          <w:p w14:paraId="14FA6298" w14:textId="51D5BB70"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8.89</w:t>
            </w:r>
          </w:p>
        </w:tc>
        <w:tc>
          <w:tcPr>
            <w:tcW w:w="1523" w:type="dxa"/>
          </w:tcPr>
          <w:p w14:paraId="64A51AB0" w14:textId="3E6BED7A"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0.0527</w:t>
            </w:r>
          </w:p>
        </w:tc>
      </w:tr>
      <w:tr w:rsidR="00D34297" w14:paraId="6A4851B4" w14:textId="77777777" w:rsidTr="001D636B">
        <w:tc>
          <w:tcPr>
            <w:tcW w:w="979" w:type="dxa"/>
          </w:tcPr>
          <w:p w14:paraId="57E54BEA" w14:textId="16BCF04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Pr>
          <w:p w14:paraId="129E23EE" w14:textId="69FE4A08"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BER</w:t>
            </w:r>
          </w:p>
        </w:tc>
        <w:tc>
          <w:tcPr>
            <w:tcW w:w="4958" w:type="dxa"/>
          </w:tcPr>
          <w:p w14:paraId="57D525B8" w14:textId="49D5546F"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Lm(logit(BERCount/TotalCount)) ~ Treatment)</w:t>
            </w:r>
          </w:p>
        </w:tc>
        <w:tc>
          <w:tcPr>
            <w:tcW w:w="1087" w:type="dxa"/>
          </w:tcPr>
          <w:p w14:paraId="2714EFE4" w14:textId="29A35F5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97.67</w:t>
            </w:r>
          </w:p>
        </w:tc>
        <w:tc>
          <w:tcPr>
            <w:tcW w:w="1523" w:type="dxa"/>
          </w:tcPr>
          <w:p w14:paraId="6943D4D1" w14:textId="4B58F7A1"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0.9275</w:t>
            </w:r>
          </w:p>
        </w:tc>
      </w:tr>
      <w:tr w:rsidR="00D34297" w14:paraId="21BEDE1C" w14:textId="77777777" w:rsidTr="001D636B">
        <w:tc>
          <w:tcPr>
            <w:tcW w:w="979" w:type="dxa"/>
            <w:tcBorders>
              <w:bottom w:val="nil"/>
            </w:tcBorders>
          </w:tcPr>
          <w:p w14:paraId="28FA4ED3" w14:textId="695B2630"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Borders>
              <w:bottom w:val="nil"/>
            </w:tcBorders>
          </w:tcPr>
          <w:p w14:paraId="25AEC307" w14:textId="5B6B0CF1"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Sugar</w:t>
            </w:r>
          </w:p>
        </w:tc>
        <w:tc>
          <w:tcPr>
            <w:tcW w:w="4958" w:type="dxa"/>
            <w:tcBorders>
              <w:bottom w:val="nil"/>
            </w:tcBorders>
          </w:tcPr>
          <w:p w14:paraId="3C7CBD3C" w14:textId="576A4BB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Lm(logit(SugarMean) ~ Treatment + log(MassMean))</w:t>
            </w:r>
          </w:p>
        </w:tc>
        <w:tc>
          <w:tcPr>
            <w:tcW w:w="1087" w:type="dxa"/>
            <w:tcBorders>
              <w:bottom w:val="nil"/>
            </w:tcBorders>
          </w:tcPr>
          <w:p w14:paraId="18746A89" w14:textId="65C8553C"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-66.96</w:t>
            </w:r>
          </w:p>
        </w:tc>
        <w:tc>
          <w:tcPr>
            <w:tcW w:w="1523" w:type="dxa"/>
            <w:tcBorders>
              <w:bottom w:val="nil"/>
            </w:tcBorders>
          </w:tcPr>
          <w:p w14:paraId="4527C50A" w14:textId="03A9B90F"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0.0623</w:t>
            </w:r>
          </w:p>
        </w:tc>
      </w:tr>
      <w:tr w:rsidR="00D34297" w14:paraId="325D681A" w14:textId="77777777" w:rsidTr="001D636B">
        <w:tc>
          <w:tcPr>
            <w:tcW w:w="979" w:type="dxa"/>
            <w:tcBorders>
              <w:top w:val="nil"/>
              <w:bottom w:val="single" w:sz="4" w:space="0" w:color="auto"/>
            </w:tcBorders>
          </w:tcPr>
          <w:p w14:paraId="40094182" w14:textId="68D50170"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Timing</w:t>
            </w:r>
          </w:p>
        </w:tc>
        <w:tc>
          <w:tcPr>
            <w:tcW w:w="1983" w:type="dxa"/>
            <w:tcBorders>
              <w:top w:val="nil"/>
              <w:bottom w:val="single" w:sz="4" w:space="0" w:color="auto"/>
            </w:tcBorders>
          </w:tcPr>
          <w:p w14:paraId="3E22F1C4" w14:textId="34DC52F1"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Fruit Count</w:t>
            </w:r>
          </w:p>
        </w:tc>
        <w:tc>
          <w:tcPr>
            <w:tcW w:w="4958" w:type="dxa"/>
            <w:tcBorders>
              <w:top w:val="nil"/>
              <w:bottom w:val="single" w:sz="4" w:space="0" w:color="auto"/>
            </w:tcBorders>
          </w:tcPr>
          <w:p w14:paraId="5DA1C85D" w14:textId="7701460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Glm(FruitSum ~ Treatment, family = poisson(link</w:t>
            </w:r>
            <w:r w:rsidR="00D34297">
              <w:rPr>
                <w:rFonts w:ascii="Calibri" w:eastAsia="Calibri" w:hAnsi="Calibri" w:cs="Calibri"/>
                <w:color w:val="000000" w:themeColor="text1"/>
              </w:rPr>
              <w:t xml:space="preserve"> </w:t>
            </w:r>
            <w:r>
              <w:rPr>
                <w:rFonts w:ascii="Calibri" w:eastAsia="Calibri" w:hAnsi="Calibri" w:cs="Calibri"/>
                <w:color w:val="000000" w:themeColor="text1"/>
              </w:rPr>
              <w:t>=</w:t>
            </w:r>
            <w:r w:rsidR="00D34297">
              <w:rPr>
                <w:rFonts w:ascii="Calibri" w:eastAsia="Calibri" w:hAnsi="Calibri" w:cs="Calibri"/>
                <w:color w:val="000000" w:themeColor="text1"/>
              </w:rPr>
              <w:t xml:space="preserve"> </w:t>
            </w:r>
            <w:r>
              <w:rPr>
                <w:rFonts w:ascii="Calibri" w:eastAsia="Calibri" w:hAnsi="Calibri" w:cs="Calibri"/>
                <w:color w:val="000000" w:themeColor="text1"/>
              </w:rPr>
              <w:t>”identity”))</w:t>
            </w:r>
          </w:p>
        </w:tc>
        <w:tc>
          <w:tcPr>
            <w:tcW w:w="1087" w:type="dxa"/>
            <w:tcBorders>
              <w:top w:val="nil"/>
              <w:bottom w:val="single" w:sz="4" w:space="0" w:color="auto"/>
            </w:tcBorders>
          </w:tcPr>
          <w:p w14:paraId="229081A9" w14:textId="43A12FFF"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531.51</w:t>
            </w:r>
          </w:p>
        </w:tc>
        <w:tc>
          <w:tcPr>
            <w:tcW w:w="1523" w:type="dxa"/>
            <w:tcBorders>
              <w:top w:val="nil"/>
              <w:bottom w:val="single" w:sz="4" w:space="0" w:color="auto"/>
            </w:tcBorders>
          </w:tcPr>
          <w:p w14:paraId="1CCAFD20" w14:textId="1FC4B65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0.0527</w:t>
            </w:r>
          </w:p>
        </w:tc>
      </w:tr>
      <w:tr w:rsidR="00D34297" w14:paraId="451341AB" w14:textId="77777777" w:rsidTr="001D636B">
        <w:tc>
          <w:tcPr>
            <w:tcW w:w="979" w:type="dxa"/>
            <w:tcBorders>
              <w:top w:val="single" w:sz="4" w:space="0" w:color="auto"/>
            </w:tcBorders>
          </w:tcPr>
          <w:p w14:paraId="0FA28112" w14:textId="41D27D4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Method</w:t>
            </w:r>
          </w:p>
        </w:tc>
        <w:tc>
          <w:tcPr>
            <w:tcW w:w="1983" w:type="dxa"/>
            <w:tcBorders>
              <w:top w:val="single" w:sz="4" w:space="0" w:color="auto"/>
            </w:tcBorders>
          </w:tcPr>
          <w:p w14:paraId="683E430D" w14:textId="1A79FCCF" w:rsidR="00C53CC8" w:rsidRDefault="001D636B" w:rsidP="00D34297">
            <w:pPr>
              <w:rPr>
                <w:rFonts w:ascii="Calibri" w:eastAsia="Calibri" w:hAnsi="Calibri" w:cs="Calibri"/>
                <w:color w:val="000000" w:themeColor="text1"/>
              </w:rPr>
            </w:pPr>
            <w:r>
              <w:rPr>
                <w:rFonts w:ascii="Calibri" w:eastAsia="Calibri" w:hAnsi="Calibri" w:cs="Calibri"/>
                <w:color w:val="000000" w:themeColor="text1"/>
              </w:rPr>
              <w:t>Stomatal Conductance (gsw)</w:t>
            </w:r>
          </w:p>
        </w:tc>
        <w:tc>
          <w:tcPr>
            <w:tcW w:w="4958" w:type="dxa"/>
            <w:tcBorders>
              <w:top w:val="single" w:sz="4" w:space="0" w:color="auto"/>
            </w:tcBorders>
          </w:tcPr>
          <w:p w14:paraId="379F3210" w14:textId="1791FA2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Lm(log(gsw) ~ Treatment + PC1 + PC2)</w:t>
            </w:r>
          </w:p>
        </w:tc>
        <w:tc>
          <w:tcPr>
            <w:tcW w:w="1087" w:type="dxa"/>
            <w:tcBorders>
              <w:top w:val="single" w:sz="4" w:space="0" w:color="auto"/>
            </w:tcBorders>
          </w:tcPr>
          <w:p w14:paraId="715053FF" w14:textId="3E9F36E8"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305</w:t>
            </w:r>
          </w:p>
        </w:tc>
        <w:tc>
          <w:tcPr>
            <w:tcW w:w="1523" w:type="dxa"/>
            <w:tcBorders>
              <w:top w:val="single" w:sz="4" w:space="0" w:color="auto"/>
            </w:tcBorders>
          </w:tcPr>
          <w:p w14:paraId="31B342B7" w14:textId="70593692"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0.7005</w:t>
            </w:r>
          </w:p>
        </w:tc>
      </w:tr>
      <w:tr w:rsidR="00D34297" w14:paraId="46FE0553" w14:textId="77777777" w:rsidTr="001D636B">
        <w:tc>
          <w:tcPr>
            <w:tcW w:w="979" w:type="dxa"/>
          </w:tcPr>
          <w:p w14:paraId="646F985C" w14:textId="49F597A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Method</w:t>
            </w:r>
          </w:p>
        </w:tc>
        <w:tc>
          <w:tcPr>
            <w:tcW w:w="1983" w:type="dxa"/>
          </w:tcPr>
          <w:p w14:paraId="2834ED52" w14:textId="49DA5CCB" w:rsidR="00C53CC8" w:rsidRDefault="001D636B" w:rsidP="00D34297">
            <w:pPr>
              <w:rPr>
                <w:rFonts w:ascii="Calibri" w:eastAsia="Calibri" w:hAnsi="Calibri" w:cs="Calibri"/>
                <w:color w:val="000000" w:themeColor="text1"/>
              </w:rPr>
            </w:pPr>
            <w:r>
              <w:rPr>
                <w:rFonts w:ascii="Calibri" w:eastAsia="Calibri" w:hAnsi="Calibri" w:cs="Calibri"/>
                <w:color w:val="000000" w:themeColor="text1"/>
              </w:rPr>
              <w:t>Photosystem II Efficiency (PhiPS2)</w:t>
            </w:r>
          </w:p>
        </w:tc>
        <w:tc>
          <w:tcPr>
            <w:tcW w:w="4958" w:type="dxa"/>
          </w:tcPr>
          <w:p w14:paraId="11812BD9" w14:textId="22BEDE3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Lm(logit(PhiPS2) ~ Treatment + PC1 + PC2)</w:t>
            </w:r>
          </w:p>
        </w:tc>
        <w:tc>
          <w:tcPr>
            <w:tcW w:w="1087" w:type="dxa"/>
          </w:tcPr>
          <w:p w14:paraId="237BDB22" w14:textId="01E5F5B4"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74</w:t>
            </w:r>
          </w:p>
        </w:tc>
        <w:tc>
          <w:tcPr>
            <w:tcW w:w="1523" w:type="dxa"/>
          </w:tcPr>
          <w:p w14:paraId="61925CC6" w14:textId="2861141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0.0724</w:t>
            </w:r>
          </w:p>
        </w:tc>
      </w:tr>
      <w:tr w:rsidR="00D34297" w14:paraId="3DE98DCF" w14:textId="77777777" w:rsidTr="001D636B">
        <w:tc>
          <w:tcPr>
            <w:tcW w:w="979" w:type="dxa"/>
          </w:tcPr>
          <w:p w14:paraId="7F36E2DB" w14:textId="207E42A1"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Method</w:t>
            </w:r>
          </w:p>
        </w:tc>
        <w:tc>
          <w:tcPr>
            <w:tcW w:w="1983" w:type="dxa"/>
          </w:tcPr>
          <w:p w14:paraId="77A9E191" w14:textId="761B708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Height</w:t>
            </w:r>
          </w:p>
        </w:tc>
        <w:tc>
          <w:tcPr>
            <w:tcW w:w="4958" w:type="dxa"/>
          </w:tcPr>
          <w:p w14:paraId="4B3F7B2D" w14:textId="79159DFA"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Lm(log(Height) ~ Treatment + DaysFromGermination)</w:t>
            </w:r>
          </w:p>
        </w:tc>
        <w:tc>
          <w:tcPr>
            <w:tcW w:w="1087" w:type="dxa"/>
          </w:tcPr>
          <w:p w14:paraId="5D653ECB" w14:textId="0A7EC2E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391</w:t>
            </w:r>
          </w:p>
        </w:tc>
        <w:tc>
          <w:tcPr>
            <w:tcW w:w="1523" w:type="dxa"/>
          </w:tcPr>
          <w:p w14:paraId="1026DC99" w14:textId="4226DB67"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0.8314</w:t>
            </w:r>
          </w:p>
        </w:tc>
      </w:tr>
      <w:tr w:rsidR="00D34297" w14:paraId="71D936BE" w14:textId="77777777" w:rsidTr="001D636B">
        <w:tc>
          <w:tcPr>
            <w:tcW w:w="979" w:type="dxa"/>
            <w:tcBorders>
              <w:bottom w:val="nil"/>
            </w:tcBorders>
          </w:tcPr>
          <w:p w14:paraId="0113050E" w14:textId="588FD82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Method</w:t>
            </w:r>
          </w:p>
        </w:tc>
        <w:tc>
          <w:tcPr>
            <w:tcW w:w="1983" w:type="dxa"/>
            <w:tcBorders>
              <w:bottom w:val="nil"/>
            </w:tcBorders>
          </w:tcPr>
          <w:p w14:paraId="51B59E03" w14:textId="16DEAAF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R</w:t>
            </w:r>
            <w:r w:rsidR="001D636B">
              <w:rPr>
                <w:rFonts w:ascii="Calibri" w:eastAsia="Calibri" w:hAnsi="Calibri" w:cs="Calibri"/>
                <w:color w:val="000000" w:themeColor="text1"/>
              </w:rPr>
              <w:t>oot:</w:t>
            </w:r>
            <w:r>
              <w:rPr>
                <w:rFonts w:ascii="Calibri" w:eastAsia="Calibri" w:hAnsi="Calibri" w:cs="Calibri"/>
                <w:color w:val="000000" w:themeColor="text1"/>
              </w:rPr>
              <w:t>S</w:t>
            </w:r>
            <w:r w:rsidR="001D636B">
              <w:rPr>
                <w:rFonts w:ascii="Calibri" w:eastAsia="Calibri" w:hAnsi="Calibri" w:cs="Calibri"/>
                <w:color w:val="000000" w:themeColor="text1"/>
              </w:rPr>
              <w:t>hoot</w:t>
            </w:r>
            <w:r>
              <w:rPr>
                <w:rFonts w:ascii="Calibri" w:eastAsia="Calibri" w:hAnsi="Calibri" w:cs="Calibri"/>
                <w:color w:val="000000" w:themeColor="text1"/>
              </w:rPr>
              <w:t xml:space="preserve"> Length</w:t>
            </w:r>
          </w:p>
        </w:tc>
        <w:tc>
          <w:tcPr>
            <w:tcW w:w="4958" w:type="dxa"/>
            <w:tcBorders>
              <w:bottom w:val="nil"/>
            </w:tcBorders>
          </w:tcPr>
          <w:p w14:paraId="3F7BAE36" w14:textId="285375F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Lm(logit(RS_Length) ~ Treatment)</w:t>
            </w:r>
          </w:p>
        </w:tc>
        <w:tc>
          <w:tcPr>
            <w:tcW w:w="1087" w:type="dxa"/>
            <w:tcBorders>
              <w:bottom w:val="nil"/>
            </w:tcBorders>
          </w:tcPr>
          <w:p w14:paraId="06D719C0" w14:textId="5C6A835B"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85</w:t>
            </w:r>
          </w:p>
        </w:tc>
        <w:tc>
          <w:tcPr>
            <w:tcW w:w="1523" w:type="dxa"/>
            <w:tcBorders>
              <w:bottom w:val="nil"/>
            </w:tcBorders>
          </w:tcPr>
          <w:p w14:paraId="05037CD9" w14:textId="6DD9019A"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-0.0256</w:t>
            </w:r>
          </w:p>
        </w:tc>
      </w:tr>
      <w:tr w:rsidR="00D34297" w14:paraId="4CFB7D50" w14:textId="77777777" w:rsidTr="001D636B">
        <w:tc>
          <w:tcPr>
            <w:tcW w:w="979" w:type="dxa"/>
            <w:tcBorders>
              <w:top w:val="nil"/>
              <w:bottom w:val="single" w:sz="4" w:space="0" w:color="auto"/>
            </w:tcBorders>
          </w:tcPr>
          <w:p w14:paraId="2EA1D7F5" w14:textId="7648C9A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Method</w:t>
            </w:r>
          </w:p>
        </w:tc>
        <w:tc>
          <w:tcPr>
            <w:tcW w:w="1983" w:type="dxa"/>
            <w:tcBorders>
              <w:top w:val="nil"/>
              <w:bottom w:val="single" w:sz="4" w:space="0" w:color="auto"/>
            </w:tcBorders>
          </w:tcPr>
          <w:p w14:paraId="11E69F1C" w14:textId="4156EED3"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R</w:t>
            </w:r>
            <w:r w:rsidR="001D636B">
              <w:rPr>
                <w:rFonts w:ascii="Calibri" w:eastAsia="Calibri" w:hAnsi="Calibri" w:cs="Calibri"/>
                <w:color w:val="000000" w:themeColor="text1"/>
              </w:rPr>
              <w:t>oot:</w:t>
            </w:r>
            <w:r>
              <w:rPr>
                <w:rFonts w:ascii="Calibri" w:eastAsia="Calibri" w:hAnsi="Calibri" w:cs="Calibri"/>
                <w:color w:val="000000" w:themeColor="text1"/>
              </w:rPr>
              <w:t>S</w:t>
            </w:r>
            <w:r w:rsidR="001D636B">
              <w:rPr>
                <w:rFonts w:ascii="Calibri" w:eastAsia="Calibri" w:hAnsi="Calibri" w:cs="Calibri"/>
                <w:color w:val="000000" w:themeColor="text1"/>
              </w:rPr>
              <w:t>hoot</w:t>
            </w:r>
            <w:r>
              <w:rPr>
                <w:rFonts w:ascii="Calibri" w:eastAsia="Calibri" w:hAnsi="Calibri" w:cs="Calibri"/>
                <w:color w:val="000000" w:themeColor="text1"/>
              </w:rPr>
              <w:t xml:space="preserve"> Mass</w:t>
            </w:r>
          </w:p>
        </w:tc>
        <w:tc>
          <w:tcPr>
            <w:tcW w:w="4958" w:type="dxa"/>
            <w:tcBorders>
              <w:top w:val="nil"/>
              <w:bottom w:val="single" w:sz="4" w:space="0" w:color="auto"/>
            </w:tcBorders>
          </w:tcPr>
          <w:p w14:paraId="5772A520" w14:textId="3D4A64D9"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Lm(logit(RS_Mass) ~ Treatment)</w:t>
            </w:r>
          </w:p>
        </w:tc>
        <w:tc>
          <w:tcPr>
            <w:tcW w:w="1087" w:type="dxa"/>
            <w:tcBorders>
              <w:top w:val="nil"/>
              <w:bottom w:val="single" w:sz="4" w:space="0" w:color="auto"/>
            </w:tcBorders>
          </w:tcPr>
          <w:p w14:paraId="6435A00E" w14:textId="42130605"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208</w:t>
            </w:r>
          </w:p>
        </w:tc>
        <w:tc>
          <w:tcPr>
            <w:tcW w:w="1523" w:type="dxa"/>
            <w:tcBorders>
              <w:top w:val="nil"/>
              <w:bottom w:val="single" w:sz="4" w:space="0" w:color="auto"/>
            </w:tcBorders>
          </w:tcPr>
          <w:p w14:paraId="784A1458" w14:textId="0B65AD7C" w:rsidR="00C53CC8" w:rsidRDefault="00C53CC8" w:rsidP="00D34297">
            <w:pPr>
              <w:rPr>
                <w:rFonts w:ascii="Calibri" w:eastAsia="Calibri" w:hAnsi="Calibri" w:cs="Calibri"/>
                <w:color w:val="000000" w:themeColor="text1"/>
              </w:rPr>
            </w:pPr>
            <w:r>
              <w:rPr>
                <w:rFonts w:ascii="Calibri" w:eastAsia="Calibri" w:hAnsi="Calibri" w:cs="Calibri"/>
                <w:color w:val="000000" w:themeColor="text1"/>
              </w:rPr>
              <w:t>-0.0054</w:t>
            </w:r>
          </w:p>
        </w:tc>
      </w:tr>
      <w:tr w:rsidR="001D636B" w14:paraId="1796D3BF" w14:textId="77777777" w:rsidTr="001D636B">
        <w:tc>
          <w:tcPr>
            <w:tcW w:w="979" w:type="dxa"/>
            <w:tcBorders>
              <w:top w:val="single" w:sz="4" w:space="0" w:color="auto"/>
            </w:tcBorders>
          </w:tcPr>
          <w:p w14:paraId="2F2B6396" w14:textId="2AFF9B71" w:rsidR="00D34297" w:rsidRDefault="00D34297" w:rsidP="00D34297">
            <w:pPr>
              <w:rPr>
                <w:rFonts w:ascii="Calibri" w:eastAsia="Calibri" w:hAnsi="Calibri" w:cs="Calibri"/>
                <w:color w:val="000000" w:themeColor="text1"/>
              </w:rPr>
            </w:pPr>
            <w:r>
              <w:rPr>
                <w:rFonts w:ascii="Calibri" w:eastAsia="Calibri" w:hAnsi="Calibri" w:cs="Calibri"/>
                <w:color w:val="000000" w:themeColor="text1"/>
              </w:rPr>
              <w:t>Bead Decomp</w:t>
            </w:r>
          </w:p>
        </w:tc>
        <w:tc>
          <w:tcPr>
            <w:tcW w:w="1983" w:type="dxa"/>
            <w:tcBorders>
              <w:top w:val="single" w:sz="4" w:space="0" w:color="auto"/>
            </w:tcBorders>
          </w:tcPr>
          <w:p w14:paraId="2E982BCA" w14:textId="0F398269" w:rsidR="00D34297" w:rsidRDefault="00D34297" w:rsidP="00D34297">
            <w:pPr>
              <w:rPr>
                <w:rFonts w:ascii="Calibri" w:eastAsia="Calibri" w:hAnsi="Calibri" w:cs="Calibri"/>
                <w:color w:val="000000" w:themeColor="text1"/>
              </w:rPr>
            </w:pPr>
            <w:r>
              <w:rPr>
                <w:rFonts w:ascii="Calibri" w:eastAsia="Calibri" w:hAnsi="Calibri" w:cs="Calibri"/>
                <w:color w:val="000000" w:themeColor="text1"/>
              </w:rPr>
              <w:t>Proportion Change in Mass</w:t>
            </w:r>
          </w:p>
        </w:tc>
        <w:tc>
          <w:tcPr>
            <w:tcW w:w="4958" w:type="dxa"/>
            <w:tcBorders>
              <w:top w:val="single" w:sz="4" w:space="0" w:color="auto"/>
            </w:tcBorders>
          </w:tcPr>
          <w:p w14:paraId="1ED4A400" w14:textId="49F61D52" w:rsidR="00D34297" w:rsidRDefault="00D34297" w:rsidP="00D34297">
            <w:pPr>
              <w:rPr>
                <w:rFonts w:ascii="Calibri" w:eastAsia="Calibri" w:hAnsi="Calibri" w:cs="Calibri"/>
                <w:color w:val="000000" w:themeColor="text1"/>
              </w:rPr>
            </w:pPr>
            <w:r>
              <w:rPr>
                <w:rFonts w:ascii="Calibri" w:eastAsia="Calibri" w:hAnsi="Calibri" w:cs="Calibri"/>
                <w:color w:val="000000" w:themeColor="text1"/>
              </w:rPr>
              <w:t>Lm(logit((InitialMass – EndMass)/InitialMass) ~ ElapsedWeeks + Polymer</w:t>
            </w:r>
          </w:p>
        </w:tc>
        <w:tc>
          <w:tcPr>
            <w:tcW w:w="1087" w:type="dxa"/>
            <w:tcBorders>
              <w:top w:val="single" w:sz="4" w:space="0" w:color="auto"/>
            </w:tcBorders>
          </w:tcPr>
          <w:p w14:paraId="5EA44FA4" w14:textId="519D9EF5" w:rsidR="00D34297" w:rsidRDefault="00D34297" w:rsidP="00D34297">
            <w:pPr>
              <w:rPr>
                <w:rFonts w:ascii="Calibri" w:eastAsia="Calibri" w:hAnsi="Calibri" w:cs="Calibri"/>
                <w:color w:val="000000" w:themeColor="text1"/>
              </w:rPr>
            </w:pPr>
            <w:r>
              <w:rPr>
                <w:rFonts w:ascii="Calibri" w:eastAsia="Calibri" w:hAnsi="Calibri" w:cs="Calibri"/>
                <w:color w:val="000000" w:themeColor="text1"/>
              </w:rPr>
              <w:t>943.11</w:t>
            </w:r>
          </w:p>
        </w:tc>
        <w:tc>
          <w:tcPr>
            <w:tcW w:w="1523" w:type="dxa"/>
            <w:tcBorders>
              <w:top w:val="single" w:sz="4" w:space="0" w:color="auto"/>
            </w:tcBorders>
          </w:tcPr>
          <w:p w14:paraId="609036E5" w14:textId="36F4EC3D" w:rsidR="00D34297" w:rsidRDefault="00D34297" w:rsidP="00D34297">
            <w:pPr>
              <w:rPr>
                <w:rFonts w:ascii="Calibri" w:eastAsia="Calibri" w:hAnsi="Calibri" w:cs="Calibri"/>
                <w:color w:val="000000" w:themeColor="text1"/>
              </w:rPr>
            </w:pPr>
            <w:r>
              <w:rPr>
                <w:rFonts w:ascii="Calibri" w:eastAsia="Calibri" w:hAnsi="Calibri" w:cs="Calibri"/>
                <w:color w:val="000000" w:themeColor="text1"/>
              </w:rPr>
              <w:t>0.1417</w:t>
            </w:r>
          </w:p>
        </w:tc>
      </w:tr>
    </w:tbl>
    <w:p w14:paraId="5A4C528D" w14:textId="77777777" w:rsidR="007310DF" w:rsidRDefault="007310DF" w:rsidP="001515E9">
      <w:pPr>
        <w:ind w:firstLine="720"/>
        <w:rPr>
          <w:rFonts w:ascii="Calibri" w:eastAsia="Calibri" w:hAnsi="Calibri" w:cs="Calibri"/>
          <w:color w:val="000000" w:themeColor="text1"/>
        </w:rPr>
      </w:pPr>
    </w:p>
    <w:p w14:paraId="5FC06E08" w14:textId="680325ED" w:rsidR="007310DF" w:rsidRPr="000042EA" w:rsidRDefault="007310DF" w:rsidP="007310DF">
      <w:pPr>
        <w:ind w:left="720"/>
      </w:pPr>
      <w:r>
        <w:rPr>
          <w:b/>
          <w:bCs/>
        </w:rPr>
        <w:t xml:space="preserve">Table </w:t>
      </w:r>
      <w:r w:rsidR="00231A89">
        <w:rPr>
          <w:b/>
          <w:bCs/>
        </w:rPr>
        <w:t>2</w:t>
      </w:r>
      <w:r>
        <w:rPr>
          <w:b/>
          <w:bCs/>
        </w:rPr>
        <w:t xml:space="preserve">. </w:t>
      </w:r>
      <w:r>
        <w:t xml:space="preserve">Summarized fruit data for inoculation location treatments in salt stressed tomato plants inoculated with </w:t>
      </w:r>
      <w:r>
        <w:rPr>
          <w:i/>
          <w:iCs/>
        </w:rPr>
        <w:t>M. oryzae.</w:t>
      </w:r>
    </w:p>
    <w:tbl>
      <w:tblPr>
        <w:tblStyle w:val="TableGrid"/>
        <w:tblW w:w="9990" w:type="dxa"/>
        <w:tblInd w:w="-95" w:type="dxa"/>
        <w:tblLook w:val="04A0" w:firstRow="1" w:lastRow="0" w:firstColumn="1" w:lastColumn="0" w:noHBand="0" w:noVBand="1"/>
      </w:tblPr>
      <w:tblGrid>
        <w:gridCol w:w="1183"/>
        <w:gridCol w:w="1247"/>
        <w:gridCol w:w="1350"/>
        <w:gridCol w:w="2086"/>
        <w:gridCol w:w="1309"/>
        <w:gridCol w:w="1657"/>
        <w:gridCol w:w="1158"/>
      </w:tblGrid>
      <w:tr w:rsidR="007310DF" w14:paraId="2D95B195" w14:textId="77777777" w:rsidTr="005D3F6A">
        <w:tc>
          <w:tcPr>
            <w:tcW w:w="1183" w:type="dxa"/>
            <w:tcBorders>
              <w:top w:val="single" w:sz="4" w:space="0" w:color="auto"/>
              <w:left w:val="single" w:sz="4" w:space="0" w:color="auto"/>
              <w:bottom w:val="single" w:sz="4" w:space="0" w:color="auto"/>
              <w:right w:val="nil"/>
            </w:tcBorders>
          </w:tcPr>
          <w:p w14:paraId="744A06F0"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56F923D1"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2EDFE1DE"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5DE8CC6D"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46F75614"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19AE06FF"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44F3449" w14:textId="77777777" w:rsidR="007310DF" w:rsidRPr="000042EA" w:rsidRDefault="007310DF" w:rsidP="005D3F6A">
            <w:pPr>
              <w:rPr>
                <w:b/>
                <w:bCs/>
              </w:rPr>
            </w:pPr>
            <w:r w:rsidRPr="000042EA">
              <w:rPr>
                <w:b/>
                <w:bCs/>
              </w:rPr>
              <w:t>Fruit w/ BER (%)</w:t>
            </w:r>
          </w:p>
        </w:tc>
      </w:tr>
      <w:tr w:rsidR="007310DF" w14:paraId="3DE1A597" w14:textId="77777777" w:rsidTr="005D3F6A">
        <w:tc>
          <w:tcPr>
            <w:tcW w:w="1183" w:type="dxa"/>
            <w:tcBorders>
              <w:top w:val="single" w:sz="4" w:space="0" w:color="auto"/>
              <w:left w:val="single" w:sz="4" w:space="0" w:color="auto"/>
              <w:bottom w:val="nil"/>
              <w:right w:val="nil"/>
            </w:tcBorders>
          </w:tcPr>
          <w:p w14:paraId="62CA6B88"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0A8C2869" w14:textId="77777777" w:rsidR="007310DF" w:rsidRDefault="007310DF" w:rsidP="005D3F6A">
            <w:r>
              <w:t>477</w:t>
            </w:r>
          </w:p>
        </w:tc>
        <w:tc>
          <w:tcPr>
            <w:tcW w:w="1350" w:type="dxa"/>
            <w:tcBorders>
              <w:top w:val="single" w:sz="4" w:space="0" w:color="auto"/>
              <w:left w:val="nil"/>
              <w:bottom w:val="nil"/>
              <w:right w:val="nil"/>
            </w:tcBorders>
          </w:tcPr>
          <w:p w14:paraId="3DF6FC1E" w14:textId="77777777" w:rsidR="007310DF" w:rsidRDefault="007310DF" w:rsidP="005D3F6A">
            <w:r>
              <w:t>180</w:t>
            </w:r>
          </w:p>
        </w:tc>
        <w:tc>
          <w:tcPr>
            <w:tcW w:w="2086" w:type="dxa"/>
            <w:tcBorders>
              <w:top w:val="single" w:sz="4" w:space="0" w:color="auto"/>
              <w:left w:val="nil"/>
              <w:bottom w:val="nil"/>
              <w:right w:val="nil"/>
            </w:tcBorders>
          </w:tcPr>
          <w:p w14:paraId="4732D8AD" w14:textId="77777777" w:rsidR="007310DF" w:rsidRDefault="007310DF" w:rsidP="005D3F6A">
            <w:r>
              <w:t xml:space="preserve">79.30 </w:t>
            </w:r>
            <w:r>
              <w:rPr>
                <w:rFonts w:cstheme="minorHAnsi"/>
              </w:rPr>
              <w:t xml:space="preserve">± 54.41 </w:t>
            </w:r>
            <w:r>
              <w:t>g</w:t>
            </w:r>
          </w:p>
        </w:tc>
        <w:tc>
          <w:tcPr>
            <w:tcW w:w="1309" w:type="dxa"/>
            <w:tcBorders>
              <w:top w:val="single" w:sz="4" w:space="0" w:color="auto"/>
              <w:left w:val="nil"/>
              <w:bottom w:val="nil"/>
              <w:right w:val="nil"/>
            </w:tcBorders>
          </w:tcPr>
          <w:p w14:paraId="04AF2D28" w14:textId="77777777" w:rsidR="007310DF" w:rsidRDefault="007310DF" w:rsidP="005D3F6A">
            <w:r>
              <w:t>37.83 kg</w:t>
            </w:r>
          </w:p>
        </w:tc>
        <w:tc>
          <w:tcPr>
            <w:tcW w:w="1657" w:type="dxa"/>
            <w:tcBorders>
              <w:top w:val="single" w:sz="4" w:space="0" w:color="auto"/>
              <w:left w:val="nil"/>
              <w:bottom w:val="nil"/>
              <w:right w:val="nil"/>
            </w:tcBorders>
          </w:tcPr>
          <w:p w14:paraId="4F6415DF" w14:textId="77777777" w:rsidR="007310DF" w:rsidRDefault="007310DF" w:rsidP="005D3F6A">
            <w:r>
              <w:t xml:space="preserve">7.38 </w:t>
            </w:r>
            <w:r>
              <w:rPr>
                <w:rFonts w:cstheme="minorHAnsi"/>
              </w:rPr>
              <w:t xml:space="preserve">± 1.41 </w:t>
            </w:r>
            <w:r>
              <w:t>%</w:t>
            </w:r>
          </w:p>
        </w:tc>
        <w:tc>
          <w:tcPr>
            <w:tcW w:w="1158" w:type="dxa"/>
            <w:tcBorders>
              <w:top w:val="single" w:sz="4" w:space="0" w:color="auto"/>
              <w:left w:val="nil"/>
              <w:bottom w:val="nil"/>
              <w:right w:val="single" w:sz="4" w:space="0" w:color="auto"/>
            </w:tcBorders>
          </w:tcPr>
          <w:p w14:paraId="4DA7EAA5" w14:textId="77777777" w:rsidR="007310DF" w:rsidRDefault="007310DF" w:rsidP="005D3F6A">
            <w:r>
              <w:t>45.91%</w:t>
            </w:r>
          </w:p>
        </w:tc>
      </w:tr>
      <w:tr w:rsidR="007310DF" w14:paraId="0E641E8D" w14:textId="77777777" w:rsidTr="005D3F6A">
        <w:tc>
          <w:tcPr>
            <w:tcW w:w="1183" w:type="dxa"/>
            <w:tcBorders>
              <w:top w:val="nil"/>
              <w:left w:val="single" w:sz="4" w:space="0" w:color="auto"/>
              <w:bottom w:val="nil"/>
              <w:right w:val="nil"/>
            </w:tcBorders>
          </w:tcPr>
          <w:p w14:paraId="149A700B" w14:textId="77777777" w:rsidR="007310DF" w:rsidRPr="00D36B25" w:rsidRDefault="007310DF" w:rsidP="005D3F6A">
            <w:r w:rsidRPr="00D36B25">
              <w:t>Soil</w:t>
            </w:r>
          </w:p>
        </w:tc>
        <w:tc>
          <w:tcPr>
            <w:tcW w:w="1247" w:type="dxa"/>
            <w:tcBorders>
              <w:top w:val="nil"/>
              <w:left w:val="nil"/>
              <w:bottom w:val="nil"/>
              <w:right w:val="nil"/>
            </w:tcBorders>
          </w:tcPr>
          <w:p w14:paraId="03C915D7" w14:textId="77777777" w:rsidR="007310DF" w:rsidRDefault="007310DF" w:rsidP="005D3F6A">
            <w:r>
              <w:t>453</w:t>
            </w:r>
          </w:p>
        </w:tc>
        <w:tc>
          <w:tcPr>
            <w:tcW w:w="1350" w:type="dxa"/>
            <w:tcBorders>
              <w:top w:val="nil"/>
              <w:left w:val="nil"/>
              <w:bottom w:val="nil"/>
              <w:right w:val="nil"/>
            </w:tcBorders>
          </w:tcPr>
          <w:p w14:paraId="5457834A" w14:textId="77777777" w:rsidR="007310DF" w:rsidRDefault="007310DF" w:rsidP="005D3F6A">
            <w:r>
              <w:t>171</w:t>
            </w:r>
          </w:p>
        </w:tc>
        <w:tc>
          <w:tcPr>
            <w:tcW w:w="2086" w:type="dxa"/>
            <w:tcBorders>
              <w:top w:val="nil"/>
              <w:left w:val="nil"/>
              <w:bottom w:val="nil"/>
              <w:right w:val="nil"/>
            </w:tcBorders>
          </w:tcPr>
          <w:p w14:paraId="3C5491D6" w14:textId="77777777" w:rsidR="007310DF" w:rsidRDefault="007310DF" w:rsidP="005D3F6A">
            <w:r>
              <w:t xml:space="preserve">78.85 </w:t>
            </w:r>
            <w:r>
              <w:rPr>
                <w:rFonts w:cstheme="minorHAnsi"/>
              </w:rPr>
              <w:t>± 49.43</w:t>
            </w:r>
            <w:r>
              <w:t xml:space="preserve"> g</w:t>
            </w:r>
          </w:p>
        </w:tc>
        <w:tc>
          <w:tcPr>
            <w:tcW w:w="1309" w:type="dxa"/>
            <w:tcBorders>
              <w:top w:val="nil"/>
              <w:left w:val="nil"/>
              <w:bottom w:val="nil"/>
              <w:right w:val="nil"/>
            </w:tcBorders>
          </w:tcPr>
          <w:p w14:paraId="136BA46C" w14:textId="77777777" w:rsidR="007310DF" w:rsidRDefault="007310DF" w:rsidP="005D3F6A">
            <w:r>
              <w:t>35.72 kg</w:t>
            </w:r>
          </w:p>
        </w:tc>
        <w:tc>
          <w:tcPr>
            <w:tcW w:w="1657" w:type="dxa"/>
            <w:tcBorders>
              <w:top w:val="nil"/>
              <w:left w:val="nil"/>
              <w:bottom w:val="nil"/>
              <w:right w:val="nil"/>
            </w:tcBorders>
          </w:tcPr>
          <w:p w14:paraId="238F895F" w14:textId="77777777" w:rsidR="007310DF" w:rsidRDefault="007310DF" w:rsidP="005D3F6A">
            <w:r>
              <w:t xml:space="preserve">7.50 </w:t>
            </w:r>
            <w:r>
              <w:rPr>
                <w:rFonts w:cstheme="minorHAnsi"/>
              </w:rPr>
              <w:t xml:space="preserve">± 1.40 </w:t>
            </w:r>
            <w:r>
              <w:t>%</w:t>
            </w:r>
          </w:p>
        </w:tc>
        <w:tc>
          <w:tcPr>
            <w:tcW w:w="1158" w:type="dxa"/>
            <w:tcBorders>
              <w:top w:val="nil"/>
              <w:left w:val="nil"/>
              <w:bottom w:val="nil"/>
              <w:right w:val="single" w:sz="4" w:space="0" w:color="auto"/>
            </w:tcBorders>
          </w:tcPr>
          <w:p w14:paraId="5495B596" w14:textId="77777777" w:rsidR="007310DF" w:rsidRDefault="007310DF" w:rsidP="005D3F6A">
            <w:r>
              <w:t>45.70%</w:t>
            </w:r>
          </w:p>
        </w:tc>
      </w:tr>
      <w:tr w:rsidR="007310DF" w14:paraId="5DC3F06B" w14:textId="77777777" w:rsidTr="005D3F6A">
        <w:tc>
          <w:tcPr>
            <w:tcW w:w="1183" w:type="dxa"/>
            <w:tcBorders>
              <w:top w:val="nil"/>
              <w:left w:val="single" w:sz="4" w:space="0" w:color="auto"/>
              <w:bottom w:val="nil"/>
              <w:right w:val="nil"/>
            </w:tcBorders>
          </w:tcPr>
          <w:p w14:paraId="31F4BFA5" w14:textId="77777777" w:rsidR="007310DF" w:rsidRPr="00D36B25" w:rsidRDefault="007310DF" w:rsidP="005D3F6A">
            <w:r w:rsidRPr="00D36B25">
              <w:t>Foliar</w:t>
            </w:r>
          </w:p>
        </w:tc>
        <w:tc>
          <w:tcPr>
            <w:tcW w:w="1247" w:type="dxa"/>
            <w:tcBorders>
              <w:top w:val="nil"/>
              <w:left w:val="nil"/>
              <w:bottom w:val="nil"/>
              <w:right w:val="nil"/>
            </w:tcBorders>
          </w:tcPr>
          <w:p w14:paraId="1568EE2B" w14:textId="77777777" w:rsidR="007310DF" w:rsidRDefault="007310DF" w:rsidP="005D3F6A">
            <w:r>
              <w:t>445</w:t>
            </w:r>
          </w:p>
        </w:tc>
        <w:tc>
          <w:tcPr>
            <w:tcW w:w="1350" w:type="dxa"/>
            <w:tcBorders>
              <w:top w:val="nil"/>
              <w:left w:val="nil"/>
              <w:bottom w:val="nil"/>
              <w:right w:val="nil"/>
            </w:tcBorders>
          </w:tcPr>
          <w:p w14:paraId="75859733" w14:textId="77777777" w:rsidR="007310DF" w:rsidRDefault="007310DF" w:rsidP="005D3F6A">
            <w:r>
              <w:t>134**</w:t>
            </w:r>
          </w:p>
        </w:tc>
        <w:tc>
          <w:tcPr>
            <w:tcW w:w="2086" w:type="dxa"/>
            <w:tcBorders>
              <w:top w:val="nil"/>
              <w:left w:val="nil"/>
              <w:bottom w:val="nil"/>
              <w:right w:val="nil"/>
            </w:tcBorders>
          </w:tcPr>
          <w:p w14:paraId="2106667B" w14:textId="77777777" w:rsidR="007310DF" w:rsidRDefault="007310DF" w:rsidP="005D3F6A">
            <w:r>
              <w:t xml:space="preserve">59.77 </w:t>
            </w:r>
            <w:r>
              <w:rPr>
                <w:rFonts w:cstheme="minorHAnsi"/>
              </w:rPr>
              <w:t xml:space="preserve">± 45.36 </w:t>
            </w:r>
            <w:r>
              <w:t>g</w:t>
            </w:r>
          </w:p>
        </w:tc>
        <w:tc>
          <w:tcPr>
            <w:tcW w:w="1309" w:type="dxa"/>
            <w:tcBorders>
              <w:top w:val="nil"/>
              <w:left w:val="nil"/>
              <w:bottom w:val="nil"/>
              <w:right w:val="nil"/>
            </w:tcBorders>
          </w:tcPr>
          <w:p w14:paraId="0D964657" w14:textId="77777777" w:rsidR="007310DF" w:rsidRDefault="007310DF" w:rsidP="005D3F6A">
            <w:r>
              <w:t>26.60 kg</w:t>
            </w:r>
            <w:r w:rsidRPr="00EC2D64">
              <w:t>***</w:t>
            </w:r>
          </w:p>
        </w:tc>
        <w:tc>
          <w:tcPr>
            <w:tcW w:w="1657" w:type="dxa"/>
            <w:tcBorders>
              <w:top w:val="nil"/>
              <w:left w:val="nil"/>
              <w:bottom w:val="nil"/>
              <w:right w:val="nil"/>
            </w:tcBorders>
          </w:tcPr>
          <w:p w14:paraId="59154049" w14:textId="77777777" w:rsidR="007310DF" w:rsidRDefault="007310DF" w:rsidP="005D3F6A">
            <w:r>
              <w:t xml:space="preserve">8.25 </w:t>
            </w:r>
            <w:r>
              <w:rPr>
                <w:rFonts w:cstheme="minorHAnsi"/>
              </w:rPr>
              <w:t xml:space="preserve">± 2.06 </w:t>
            </w:r>
            <w:r>
              <w:t>%</w:t>
            </w:r>
          </w:p>
        </w:tc>
        <w:tc>
          <w:tcPr>
            <w:tcW w:w="1158" w:type="dxa"/>
            <w:tcBorders>
              <w:top w:val="nil"/>
              <w:left w:val="nil"/>
              <w:bottom w:val="nil"/>
              <w:right w:val="single" w:sz="4" w:space="0" w:color="auto"/>
            </w:tcBorders>
          </w:tcPr>
          <w:p w14:paraId="1F5011B4" w14:textId="77777777" w:rsidR="007310DF" w:rsidRDefault="007310DF" w:rsidP="005D3F6A">
            <w:r>
              <w:t>50.34%</w:t>
            </w:r>
          </w:p>
        </w:tc>
      </w:tr>
      <w:tr w:rsidR="007310DF" w14:paraId="6B724A30" w14:textId="77777777" w:rsidTr="005D3F6A">
        <w:tc>
          <w:tcPr>
            <w:tcW w:w="1183" w:type="dxa"/>
            <w:tcBorders>
              <w:top w:val="nil"/>
              <w:left w:val="single" w:sz="4" w:space="0" w:color="auto"/>
              <w:bottom w:val="single" w:sz="4" w:space="0" w:color="auto"/>
              <w:right w:val="nil"/>
            </w:tcBorders>
          </w:tcPr>
          <w:p w14:paraId="40EB2465" w14:textId="77777777" w:rsidR="007310DF" w:rsidRPr="00D36B25" w:rsidRDefault="007310DF" w:rsidP="005D3F6A">
            <w:r w:rsidRPr="00D36B25">
              <w:t>Soil+Foliar</w:t>
            </w:r>
          </w:p>
        </w:tc>
        <w:tc>
          <w:tcPr>
            <w:tcW w:w="1247" w:type="dxa"/>
            <w:tcBorders>
              <w:top w:val="nil"/>
              <w:left w:val="nil"/>
              <w:bottom w:val="single" w:sz="4" w:space="0" w:color="auto"/>
              <w:right w:val="nil"/>
            </w:tcBorders>
          </w:tcPr>
          <w:p w14:paraId="17E00345" w14:textId="77777777" w:rsidR="007310DF" w:rsidRDefault="007310DF" w:rsidP="005D3F6A">
            <w:r>
              <w:t>598***</w:t>
            </w:r>
          </w:p>
        </w:tc>
        <w:tc>
          <w:tcPr>
            <w:tcW w:w="1350" w:type="dxa"/>
            <w:tcBorders>
              <w:top w:val="nil"/>
              <w:left w:val="nil"/>
              <w:bottom w:val="single" w:sz="4" w:space="0" w:color="auto"/>
              <w:right w:val="nil"/>
            </w:tcBorders>
          </w:tcPr>
          <w:p w14:paraId="07EA39F9" w14:textId="77777777" w:rsidR="007310DF" w:rsidRDefault="007310DF" w:rsidP="005D3F6A">
            <w:r>
              <w:t>133**</w:t>
            </w:r>
          </w:p>
        </w:tc>
        <w:tc>
          <w:tcPr>
            <w:tcW w:w="2086" w:type="dxa"/>
            <w:tcBorders>
              <w:top w:val="nil"/>
              <w:left w:val="nil"/>
              <w:bottom w:val="single" w:sz="4" w:space="0" w:color="auto"/>
              <w:right w:val="nil"/>
            </w:tcBorders>
          </w:tcPr>
          <w:p w14:paraId="3FBEB902" w14:textId="77777777" w:rsidR="007310DF" w:rsidRDefault="007310DF" w:rsidP="005D3F6A">
            <w:r>
              <w:t xml:space="preserve">55.30 </w:t>
            </w:r>
            <w:r>
              <w:rPr>
                <w:rFonts w:cstheme="minorHAnsi"/>
              </w:rPr>
              <w:t xml:space="preserve">± 33.59 </w:t>
            </w:r>
            <w:r>
              <w:t>g***</w:t>
            </w:r>
          </w:p>
        </w:tc>
        <w:tc>
          <w:tcPr>
            <w:tcW w:w="1309" w:type="dxa"/>
            <w:tcBorders>
              <w:top w:val="nil"/>
              <w:left w:val="nil"/>
              <w:bottom w:val="single" w:sz="4" w:space="0" w:color="auto"/>
              <w:right w:val="nil"/>
            </w:tcBorders>
          </w:tcPr>
          <w:p w14:paraId="12CC5A5F" w14:textId="77777777" w:rsidR="007310DF" w:rsidRDefault="007310DF" w:rsidP="005D3F6A">
            <w:r>
              <w:t>33.07 kg</w:t>
            </w:r>
          </w:p>
        </w:tc>
        <w:tc>
          <w:tcPr>
            <w:tcW w:w="1657" w:type="dxa"/>
            <w:tcBorders>
              <w:top w:val="nil"/>
              <w:left w:val="nil"/>
              <w:bottom w:val="single" w:sz="4" w:space="0" w:color="auto"/>
              <w:right w:val="nil"/>
            </w:tcBorders>
          </w:tcPr>
          <w:p w14:paraId="44B39D6B" w14:textId="77777777" w:rsidR="007310DF" w:rsidRDefault="007310DF" w:rsidP="005D3F6A">
            <w:r>
              <w:t xml:space="preserve">8.77 </w:t>
            </w:r>
            <w:r>
              <w:rPr>
                <w:rFonts w:cstheme="minorHAnsi"/>
              </w:rPr>
              <w:t xml:space="preserve">± 1.30 </w:t>
            </w:r>
            <w:r>
              <w:t>%**</w:t>
            </w:r>
          </w:p>
        </w:tc>
        <w:tc>
          <w:tcPr>
            <w:tcW w:w="1158" w:type="dxa"/>
            <w:tcBorders>
              <w:top w:val="nil"/>
              <w:left w:val="nil"/>
              <w:bottom w:val="single" w:sz="4" w:space="0" w:color="auto"/>
              <w:right w:val="single" w:sz="4" w:space="0" w:color="auto"/>
            </w:tcBorders>
          </w:tcPr>
          <w:p w14:paraId="39AAE079" w14:textId="77777777" w:rsidR="007310DF" w:rsidRDefault="007310DF" w:rsidP="005D3F6A">
            <w:r>
              <w:t>60.87%*</w:t>
            </w:r>
          </w:p>
        </w:tc>
      </w:tr>
    </w:tbl>
    <w:p w14:paraId="1B622827" w14:textId="77777777" w:rsidR="007310DF" w:rsidRDefault="007310DF" w:rsidP="007310DF">
      <w:pPr>
        <w:rPr>
          <w:rFonts w:ascii="Calibri" w:eastAsia="Calibri" w:hAnsi="Calibri" w:cs="Calibri"/>
          <w:color w:val="000000" w:themeColor="text1"/>
        </w:rPr>
      </w:pPr>
    </w:p>
    <w:p w14:paraId="51F00494" w14:textId="784C38F2" w:rsidR="007310DF" w:rsidRPr="000042EA" w:rsidRDefault="007310DF" w:rsidP="007310DF">
      <w:pPr>
        <w:ind w:left="720"/>
      </w:pPr>
      <w:r>
        <w:rPr>
          <w:b/>
          <w:bCs/>
        </w:rPr>
        <w:t xml:space="preserve">Table </w:t>
      </w:r>
      <w:r w:rsidR="00231A89">
        <w:rPr>
          <w:b/>
          <w:bCs/>
        </w:rPr>
        <w:t>3</w:t>
      </w:r>
      <w:r>
        <w:rPr>
          <w:b/>
          <w:bCs/>
        </w:rPr>
        <w:t xml:space="preserve">. </w:t>
      </w:r>
      <w:r>
        <w:t>Summarized fruit data for inoculation timing treatments in tomato plants inoculated with microbial consortium granules</w:t>
      </w:r>
      <w:r>
        <w:rPr>
          <w:i/>
          <w:iCs/>
        </w:rPr>
        <w:t>.</w:t>
      </w:r>
    </w:p>
    <w:tbl>
      <w:tblPr>
        <w:tblStyle w:val="TableGrid"/>
        <w:tblW w:w="9990" w:type="dxa"/>
        <w:tblInd w:w="-95" w:type="dxa"/>
        <w:tblLook w:val="04A0" w:firstRow="1" w:lastRow="0" w:firstColumn="1" w:lastColumn="0" w:noHBand="0" w:noVBand="1"/>
      </w:tblPr>
      <w:tblGrid>
        <w:gridCol w:w="1629"/>
        <w:gridCol w:w="1185"/>
        <w:gridCol w:w="1341"/>
        <w:gridCol w:w="1926"/>
        <w:gridCol w:w="1234"/>
        <w:gridCol w:w="1567"/>
        <w:gridCol w:w="1108"/>
      </w:tblGrid>
      <w:tr w:rsidR="007310DF" w14:paraId="1FAAE1E2" w14:textId="77777777" w:rsidTr="005D3F6A">
        <w:tc>
          <w:tcPr>
            <w:tcW w:w="1183" w:type="dxa"/>
            <w:tcBorders>
              <w:top w:val="single" w:sz="4" w:space="0" w:color="auto"/>
              <w:left w:val="single" w:sz="4" w:space="0" w:color="auto"/>
              <w:bottom w:val="single" w:sz="4" w:space="0" w:color="auto"/>
              <w:right w:val="nil"/>
            </w:tcBorders>
          </w:tcPr>
          <w:p w14:paraId="7FEC8484" w14:textId="77777777" w:rsidR="007310DF" w:rsidRPr="000042EA" w:rsidRDefault="007310DF" w:rsidP="005D3F6A">
            <w:pPr>
              <w:rPr>
                <w:b/>
                <w:bCs/>
              </w:rPr>
            </w:pPr>
            <w:r w:rsidRPr="000042EA">
              <w:rPr>
                <w:b/>
                <w:bCs/>
              </w:rPr>
              <w:lastRenderedPageBreak/>
              <w:t>Treatment</w:t>
            </w:r>
          </w:p>
        </w:tc>
        <w:tc>
          <w:tcPr>
            <w:tcW w:w="1247" w:type="dxa"/>
            <w:tcBorders>
              <w:top w:val="single" w:sz="4" w:space="0" w:color="auto"/>
              <w:left w:val="nil"/>
              <w:bottom w:val="single" w:sz="4" w:space="0" w:color="auto"/>
              <w:right w:val="nil"/>
            </w:tcBorders>
          </w:tcPr>
          <w:p w14:paraId="2FA4CB98"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602341A3"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4399E5A1"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020B1C0C"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7F3FA191"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7263422" w14:textId="77777777" w:rsidR="007310DF" w:rsidRPr="000042EA" w:rsidRDefault="007310DF" w:rsidP="005D3F6A">
            <w:pPr>
              <w:rPr>
                <w:b/>
                <w:bCs/>
              </w:rPr>
            </w:pPr>
            <w:r w:rsidRPr="000042EA">
              <w:rPr>
                <w:b/>
                <w:bCs/>
              </w:rPr>
              <w:t>Fruit w/ BER (%)</w:t>
            </w:r>
          </w:p>
        </w:tc>
      </w:tr>
      <w:tr w:rsidR="007310DF" w14:paraId="04401C9D" w14:textId="77777777" w:rsidTr="005D3F6A">
        <w:tc>
          <w:tcPr>
            <w:tcW w:w="1183" w:type="dxa"/>
            <w:tcBorders>
              <w:top w:val="single" w:sz="4" w:space="0" w:color="auto"/>
              <w:left w:val="single" w:sz="4" w:space="0" w:color="auto"/>
              <w:bottom w:val="nil"/>
              <w:right w:val="nil"/>
            </w:tcBorders>
          </w:tcPr>
          <w:p w14:paraId="79A8534B"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49906D4A" w14:textId="77777777" w:rsidR="007310DF" w:rsidRDefault="007310DF" w:rsidP="005D3F6A">
            <w:r>
              <w:t>578</w:t>
            </w:r>
          </w:p>
        </w:tc>
        <w:tc>
          <w:tcPr>
            <w:tcW w:w="1350" w:type="dxa"/>
            <w:tcBorders>
              <w:top w:val="single" w:sz="4" w:space="0" w:color="auto"/>
              <w:left w:val="nil"/>
              <w:bottom w:val="nil"/>
              <w:right w:val="nil"/>
            </w:tcBorders>
          </w:tcPr>
          <w:p w14:paraId="44BD9244" w14:textId="77777777" w:rsidR="007310DF" w:rsidRDefault="007310DF" w:rsidP="005D3F6A">
            <w:r>
              <w:t>531</w:t>
            </w:r>
          </w:p>
        </w:tc>
        <w:tc>
          <w:tcPr>
            <w:tcW w:w="2086" w:type="dxa"/>
            <w:tcBorders>
              <w:top w:val="single" w:sz="4" w:space="0" w:color="auto"/>
              <w:left w:val="nil"/>
              <w:bottom w:val="nil"/>
              <w:right w:val="nil"/>
            </w:tcBorders>
          </w:tcPr>
          <w:p w14:paraId="37A10123" w14:textId="77777777" w:rsidR="007310DF" w:rsidRDefault="007310DF" w:rsidP="005D3F6A">
            <w:r>
              <w:t xml:space="preserve">118.01 </w:t>
            </w:r>
            <w:r>
              <w:rPr>
                <w:rFonts w:cstheme="minorHAnsi"/>
              </w:rPr>
              <w:t xml:space="preserve">± 69.05 </w:t>
            </w:r>
            <w:r>
              <w:t>g</w:t>
            </w:r>
          </w:p>
        </w:tc>
        <w:tc>
          <w:tcPr>
            <w:tcW w:w="1309" w:type="dxa"/>
            <w:tcBorders>
              <w:top w:val="single" w:sz="4" w:space="0" w:color="auto"/>
              <w:left w:val="nil"/>
              <w:bottom w:val="nil"/>
              <w:right w:val="nil"/>
            </w:tcBorders>
          </w:tcPr>
          <w:p w14:paraId="36B56BAA" w14:textId="77777777" w:rsidR="007310DF" w:rsidRDefault="007310DF" w:rsidP="005D3F6A">
            <w:r>
              <w:t>31.17 kg</w:t>
            </w:r>
          </w:p>
        </w:tc>
        <w:tc>
          <w:tcPr>
            <w:tcW w:w="1657" w:type="dxa"/>
            <w:tcBorders>
              <w:top w:val="single" w:sz="4" w:space="0" w:color="auto"/>
              <w:left w:val="nil"/>
              <w:bottom w:val="nil"/>
              <w:right w:val="nil"/>
            </w:tcBorders>
          </w:tcPr>
          <w:p w14:paraId="68F02B54" w14:textId="77777777" w:rsidR="007310DF" w:rsidRDefault="007310DF" w:rsidP="005D3F6A">
            <w:r>
              <w:t xml:space="preserve">6.41 </w:t>
            </w:r>
            <w:r>
              <w:rPr>
                <w:rFonts w:cstheme="minorHAnsi"/>
              </w:rPr>
              <w:t xml:space="preserve">± 1.58 </w:t>
            </w:r>
            <w:r>
              <w:t>%</w:t>
            </w:r>
          </w:p>
        </w:tc>
        <w:tc>
          <w:tcPr>
            <w:tcW w:w="1158" w:type="dxa"/>
            <w:tcBorders>
              <w:top w:val="single" w:sz="4" w:space="0" w:color="auto"/>
              <w:left w:val="nil"/>
              <w:bottom w:val="nil"/>
              <w:right w:val="single" w:sz="4" w:space="0" w:color="auto"/>
            </w:tcBorders>
          </w:tcPr>
          <w:p w14:paraId="60BB15CC" w14:textId="77777777" w:rsidR="007310DF" w:rsidRDefault="007310DF" w:rsidP="005D3F6A">
            <w:r>
              <w:t>8.13%</w:t>
            </w:r>
          </w:p>
        </w:tc>
      </w:tr>
      <w:tr w:rsidR="007310DF" w14:paraId="76984CCF" w14:textId="77777777" w:rsidTr="005D3F6A">
        <w:tc>
          <w:tcPr>
            <w:tcW w:w="1183" w:type="dxa"/>
            <w:tcBorders>
              <w:top w:val="nil"/>
              <w:left w:val="single" w:sz="4" w:space="0" w:color="auto"/>
              <w:bottom w:val="nil"/>
              <w:right w:val="nil"/>
            </w:tcBorders>
          </w:tcPr>
          <w:p w14:paraId="2A965CEC" w14:textId="77777777" w:rsidR="007310DF" w:rsidRPr="00D36B25" w:rsidRDefault="007310DF" w:rsidP="005D3F6A">
            <w:r>
              <w:t>Germination</w:t>
            </w:r>
          </w:p>
        </w:tc>
        <w:tc>
          <w:tcPr>
            <w:tcW w:w="1247" w:type="dxa"/>
            <w:tcBorders>
              <w:top w:val="nil"/>
              <w:left w:val="nil"/>
              <w:bottom w:val="nil"/>
              <w:right w:val="nil"/>
            </w:tcBorders>
          </w:tcPr>
          <w:p w14:paraId="657791D0" w14:textId="77777777" w:rsidR="007310DF" w:rsidRDefault="007310DF" w:rsidP="005D3F6A">
            <w:r>
              <w:t>487</w:t>
            </w:r>
          </w:p>
        </w:tc>
        <w:tc>
          <w:tcPr>
            <w:tcW w:w="1350" w:type="dxa"/>
            <w:tcBorders>
              <w:top w:val="nil"/>
              <w:left w:val="nil"/>
              <w:bottom w:val="nil"/>
              <w:right w:val="nil"/>
            </w:tcBorders>
          </w:tcPr>
          <w:p w14:paraId="3721CEBA" w14:textId="77777777" w:rsidR="007310DF" w:rsidRDefault="007310DF" w:rsidP="005D3F6A">
            <w:r>
              <w:t>446</w:t>
            </w:r>
          </w:p>
        </w:tc>
        <w:tc>
          <w:tcPr>
            <w:tcW w:w="2086" w:type="dxa"/>
            <w:tcBorders>
              <w:top w:val="nil"/>
              <w:left w:val="nil"/>
              <w:bottom w:val="nil"/>
              <w:right w:val="nil"/>
            </w:tcBorders>
          </w:tcPr>
          <w:p w14:paraId="27047A35" w14:textId="77777777" w:rsidR="007310DF" w:rsidRDefault="007310DF" w:rsidP="005D3F6A">
            <w:r>
              <w:t xml:space="preserve">127.32 </w:t>
            </w:r>
            <w:r>
              <w:rPr>
                <w:rFonts w:cstheme="minorHAnsi"/>
              </w:rPr>
              <w:t>± 80.78</w:t>
            </w:r>
            <w:r>
              <w:t xml:space="preserve"> g</w:t>
            </w:r>
          </w:p>
        </w:tc>
        <w:tc>
          <w:tcPr>
            <w:tcW w:w="1309" w:type="dxa"/>
            <w:tcBorders>
              <w:top w:val="nil"/>
              <w:left w:val="nil"/>
              <w:bottom w:val="nil"/>
              <w:right w:val="nil"/>
            </w:tcBorders>
          </w:tcPr>
          <w:p w14:paraId="71D1056A" w14:textId="77777777" w:rsidR="007310DF" w:rsidRDefault="007310DF" w:rsidP="005D3F6A">
            <w:r>
              <w:t>28.02 kg</w:t>
            </w:r>
          </w:p>
        </w:tc>
        <w:tc>
          <w:tcPr>
            <w:tcW w:w="1657" w:type="dxa"/>
            <w:tcBorders>
              <w:top w:val="nil"/>
              <w:left w:val="nil"/>
              <w:bottom w:val="nil"/>
              <w:right w:val="nil"/>
            </w:tcBorders>
          </w:tcPr>
          <w:p w14:paraId="7AC99C41" w14:textId="77777777" w:rsidR="007310DF" w:rsidRDefault="007310DF" w:rsidP="005D3F6A">
            <w:r>
              <w:t xml:space="preserve">6.70 </w:t>
            </w:r>
            <w:r>
              <w:rPr>
                <w:rFonts w:cstheme="minorHAnsi"/>
              </w:rPr>
              <w:t xml:space="preserve">± 1.55 </w:t>
            </w:r>
            <w:r>
              <w:t>%</w:t>
            </w:r>
          </w:p>
        </w:tc>
        <w:tc>
          <w:tcPr>
            <w:tcW w:w="1158" w:type="dxa"/>
            <w:tcBorders>
              <w:top w:val="nil"/>
              <w:left w:val="nil"/>
              <w:bottom w:val="nil"/>
              <w:right w:val="single" w:sz="4" w:space="0" w:color="auto"/>
            </w:tcBorders>
          </w:tcPr>
          <w:p w14:paraId="237C676C" w14:textId="77777777" w:rsidR="007310DF" w:rsidRDefault="007310DF" w:rsidP="005D3F6A">
            <w:r>
              <w:t>8.42%</w:t>
            </w:r>
          </w:p>
        </w:tc>
      </w:tr>
      <w:tr w:rsidR="007310DF" w14:paraId="6579EE9E" w14:textId="77777777" w:rsidTr="005D3F6A">
        <w:tc>
          <w:tcPr>
            <w:tcW w:w="1183" w:type="dxa"/>
            <w:tcBorders>
              <w:top w:val="nil"/>
              <w:left w:val="single" w:sz="4" w:space="0" w:color="auto"/>
              <w:bottom w:val="nil"/>
              <w:right w:val="nil"/>
            </w:tcBorders>
          </w:tcPr>
          <w:p w14:paraId="4BC79257" w14:textId="77777777" w:rsidR="007310DF" w:rsidRPr="00D36B25" w:rsidRDefault="007310DF" w:rsidP="005D3F6A">
            <w:r>
              <w:t>Transplantation</w:t>
            </w:r>
          </w:p>
        </w:tc>
        <w:tc>
          <w:tcPr>
            <w:tcW w:w="1247" w:type="dxa"/>
            <w:tcBorders>
              <w:top w:val="nil"/>
              <w:left w:val="nil"/>
              <w:bottom w:val="nil"/>
              <w:right w:val="nil"/>
            </w:tcBorders>
          </w:tcPr>
          <w:p w14:paraId="4245F83C" w14:textId="77777777" w:rsidR="007310DF" w:rsidRDefault="007310DF" w:rsidP="005D3F6A">
            <w:r>
              <w:t>472</w:t>
            </w:r>
          </w:p>
        </w:tc>
        <w:tc>
          <w:tcPr>
            <w:tcW w:w="1350" w:type="dxa"/>
            <w:tcBorders>
              <w:top w:val="nil"/>
              <w:left w:val="nil"/>
              <w:bottom w:val="nil"/>
              <w:right w:val="nil"/>
            </w:tcBorders>
          </w:tcPr>
          <w:p w14:paraId="1150ED77" w14:textId="77777777" w:rsidR="007310DF" w:rsidRDefault="007310DF" w:rsidP="005D3F6A">
            <w:r>
              <w:t>440</w:t>
            </w:r>
          </w:p>
        </w:tc>
        <w:tc>
          <w:tcPr>
            <w:tcW w:w="2086" w:type="dxa"/>
            <w:tcBorders>
              <w:top w:val="nil"/>
              <w:left w:val="nil"/>
              <w:bottom w:val="nil"/>
              <w:right w:val="nil"/>
            </w:tcBorders>
          </w:tcPr>
          <w:p w14:paraId="68B2B5A3" w14:textId="77777777" w:rsidR="007310DF" w:rsidRDefault="007310DF" w:rsidP="005D3F6A">
            <w:r>
              <w:t xml:space="preserve">127.83 </w:t>
            </w:r>
            <w:r>
              <w:rPr>
                <w:rFonts w:cstheme="minorHAnsi"/>
              </w:rPr>
              <w:t xml:space="preserve">± 75.42 </w:t>
            </w:r>
            <w:r>
              <w:t>g</w:t>
            </w:r>
          </w:p>
        </w:tc>
        <w:tc>
          <w:tcPr>
            <w:tcW w:w="1309" w:type="dxa"/>
            <w:tcBorders>
              <w:top w:val="nil"/>
              <w:left w:val="nil"/>
              <w:bottom w:val="nil"/>
              <w:right w:val="nil"/>
            </w:tcBorders>
          </w:tcPr>
          <w:p w14:paraId="2AEF0C07" w14:textId="77777777" w:rsidR="007310DF" w:rsidRDefault="007310DF" w:rsidP="005D3F6A">
            <w:r>
              <w:t>32.79 kg</w:t>
            </w:r>
          </w:p>
        </w:tc>
        <w:tc>
          <w:tcPr>
            <w:tcW w:w="1657" w:type="dxa"/>
            <w:tcBorders>
              <w:top w:val="nil"/>
              <w:left w:val="nil"/>
              <w:bottom w:val="nil"/>
              <w:right w:val="nil"/>
            </w:tcBorders>
          </w:tcPr>
          <w:p w14:paraId="2FAD2BE8" w14:textId="77777777" w:rsidR="007310DF" w:rsidRDefault="007310DF" w:rsidP="005D3F6A">
            <w:r>
              <w:t xml:space="preserve">6.75 </w:t>
            </w:r>
            <w:r>
              <w:rPr>
                <w:rFonts w:cstheme="minorHAnsi"/>
              </w:rPr>
              <w:t xml:space="preserve">± 1.34 </w:t>
            </w:r>
            <w:r>
              <w:t>%</w:t>
            </w:r>
          </w:p>
        </w:tc>
        <w:tc>
          <w:tcPr>
            <w:tcW w:w="1158" w:type="dxa"/>
            <w:tcBorders>
              <w:top w:val="nil"/>
              <w:left w:val="nil"/>
              <w:bottom w:val="nil"/>
              <w:right w:val="single" w:sz="4" w:space="0" w:color="auto"/>
            </w:tcBorders>
          </w:tcPr>
          <w:p w14:paraId="217A2213" w14:textId="77777777" w:rsidR="007310DF" w:rsidRDefault="007310DF" w:rsidP="005D3F6A">
            <w:r>
              <w:t>6.78%</w:t>
            </w:r>
          </w:p>
        </w:tc>
      </w:tr>
      <w:tr w:rsidR="007310DF" w14:paraId="68BA3D56" w14:textId="77777777" w:rsidTr="005D3F6A">
        <w:tc>
          <w:tcPr>
            <w:tcW w:w="1183" w:type="dxa"/>
            <w:tcBorders>
              <w:top w:val="nil"/>
              <w:left w:val="single" w:sz="4" w:space="0" w:color="auto"/>
              <w:bottom w:val="single" w:sz="4" w:space="0" w:color="auto"/>
              <w:right w:val="nil"/>
            </w:tcBorders>
          </w:tcPr>
          <w:p w14:paraId="11C41AB0" w14:textId="77777777" w:rsidR="007310DF" w:rsidRPr="00D36B25" w:rsidRDefault="007310DF" w:rsidP="005D3F6A">
            <w:r>
              <w:t>Germ+Trans</w:t>
            </w:r>
          </w:p>
        </w:tc>
        <w:tc>
          <w:tcPr>
            <w:tcW w:w="1247" w:type="dxa"/>
            <w:tcBorders>
              <w:top w:val="nil"/>
              <w:left w:val="nil"/>
              <w:bottom w:val="single" w:sz="4" w:space="0" w:color="auto"/>
              <w:right w:val="nil"/>
            </w:tcBorders>
          </w:tcPr>
          <w:p w14:paraId="2B408C02" w14:textId="77777777" w:rsidR="007310DF" w:rsidRDefault="007310DF" w:rsidP="005D3F6A">
            <w:r>
              <w:t>547</w:t>
            </w:r>
          </w:p>
        </w:tc>
        <w:tc>
          <w:tcPr>
            <w:tcW w:w="1350" w:type="dxa"/>
            <w:tcBorders>
              <w:top w:val="nil"/>
              <w:left w:val="nil"/>
              <w:bottom w:val="single" w:sz="4" w:space="0" w:color="auto"/>
              <w:right w:val="nil"/>
            </w:tcBorders>
          </w:tcPr>
          <w:p w14:paraId="6647F9CC" w14:textId="77777777" w:rsidR="007310DF" w:rsidRDefault="007310DF" w:rsidP="005D3F6A">
            <w:r>
              <w:t>504</w:t>
            </w:r>
          </w:p>
        </w:tc>
        <w:tc>
          <w:tcPr>
            <w:tcW w:w="2086" w:type="dxa"/>
            <w:tcBorders>
              <w:top w:val="nil"/>
              <w:left w:val="nil"/>
              <w:bottom w:val="single" w:sz="4" w:space="0" w:color="auto"/>
              <w:right w:val="nil"/>
            </w:tcBorders>
          </w:tcPr>
          <w:p w14:paraId="7246F57A" w14:textId="77777777" w:rsidR="007310DF" w:rsidRDefault="007310DF" w:rsidP="005D3F6A">
            <w:r>
              <w:t xml:space="preserve">105.73 </w:t>
            </w:r>
            <w:r>
              <w:rPr>
                <w:rFonts w:cstheme="minorHAnsi"/>
              </w:rPr>
              <w:t xml:space="preserve">± 74.69 </w:t>
            </w:r>
            <w:r>
              <w:t>g</w:t>
            </w:r>
          </w:p>
        </w:tc>
        <w:tc>
          <w:tcPr>
            <w:tcW w:w="1309" w:type="dxa"/>
            <w:tcBorders>
              <w:top w:val="nil"/>
              <w:left w:val="nil"/>
              <w:bottom w:val="single" w:sz="4" w:space="0" w:color="auto"/>
              <w:right w:val="nil"/>
            </w:tcBorders>
          </w:tcPr>
          <w:p w14:paraId="27443884" w14:textId="77777777" w:rsidR="007310DF" w:rsidRDefault="007310DF" w:rsidP="005D3F6A">
            <w:r>
              <w:t>28.11 kg</w:t>
            </w:r>
          </w:p>
        </w:tc>
        <w:tc>
          <w:tcPr>
            <w:tcW w:w="1657" w:type="dxa"/>
            <w:tcBorders>
              <w:top w:val="nil"/>
              <w:left w:val="nil"/>
              <w:bottom w:val="single" w:sz="4" w:space="0" w:color="auto"/>
              <w:right w:val="nil"/>
            </w:tcBorders>
          </w:tcPr>
          <w:p w14:paraId="7F38E8B4" w14:textId="77777777" w:rsidR="007310DF" w:rsidRDefault="007310DF" w:rsidP="005D3F6A">
            <w:r>
              <w:t xml:space="preserve">7.04 </w:t>
            </w:r>
            <w:r>
              <w:rPr>
                <w:rFonts w:cstheme="minorHAnsi"/>
              </w:rPr>
              <w:t xml:space="preserve">± 1.66 </w:t>
            </w:r>
            <w:r>
              <w:t>%</w:t>
            </w:r>
          </w:p>
        </w:tc>
        <w:tc>
          <w:tcPr>
            <w:tcW w:w="1158" w:type="dxa"/>
            <w:tcBorders>
              <w:top w:val="nil"/>
              <w:left w:val="nil"/>
              <w:bottom w:val="single" w:sz="4" w:space="0" w:color="auto"/>
              <w:right w:val="single" w:sz="4" w:space="0" w:color="auto"/>
            </w:tcBorders>
          </w:tcPr>
          <w:p w14:paraId="45444FE7" w14:textId="77777777" w:rsidR="007310DF" w:rsidRDefault="007310DF" w:rsidP="005D3F6A">
            <w:r>
              <w:t>7.86%</w:t>
            </w:r>
          </w:p>
        </w:tc>
      </w:tr>
    </w:tbl>
    <w:p w14:paraId="3A9B9633" w14:textId="77777777" w:rsidR="00231A89" w:rsidRDefault="00231A89" w:rsidP="00231A89">
      <w:pPr>
        <w:rPr>
          <w:i/>
          <w:iCs/>
        </w:rPr>
      </w:pPr>
    </w:p>
    <w:p w14:paraId="7DDDFCF6" w14:textId="77777777" w:rsidR="00231A89" w:rsidRPr="00852B34" w:rsidRDefault="00231A89" w:rsidP="00231A89">
      <w:pPr>
        <w:spacing w:line="240" w:lineRule="auto"/>
        <w:ind w:firstLine="720"/>
        <w:rPr>
          <w:rFonts w:ascii="Calibri" w:eastAsia="Calibri" w:hAnsi="Calibri" w:cs="Calibri"/>
          <w:color w:val="000000" w:themeColor="text1"/>
        </w:rPr>
      </w:pPr>
      <w:r>
        <w:rPr>
          <w:rFonts w:ascii="Calibri" w:eastAsia="Calibri" w:hAnsi="Calibri" w:cs="Calibri"/>
          <w:b/>
          <w:bCs/>
          <w:color w:val="000000" w:themeColor="text1"/>
        </w:rPr>
        <w:t xml:space="preserve">Table 4. </w:t>
      </w:r>
      <w:r>
        <w:rPr>
          <w:rFonts w:ascii="Calibri" w:eastAsia="Calibri" w:hAnsi="Calibri" w:cs="Calibri"/>
          <w:color w:val="000000" w:themeColor="text1"/>
        </w:rPr>
        <w:t>Change in mass over two polymers for non-inoculated granules stored for 10 weeks</w:t>
      </w:r>
    </w:p>
    <w:tbl>
      <w:tblPr>
        <w:tblStyle w:val="TableGrid"/>
        <w:tblW w:w="864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337"/>
        <w:gridCol w:w="2161"/>
        <w:gridCol w:w="2430"/>
      </w:tblGrid>
      <w:tr w:rsidR="00231A89" w14:paraId="18E257B0" w14:textId="77777777" w:rsidTr="005C0774">
        <w:tc>
          <w:tcPr>
            <w:tcW w:w="1712" w:type="dxa"/>
            <w:tcBorders>
              <w:top w:val="single" w:sz="4" w:space="0" w:color="auto"/>
              <w:left w:val="single" w:sz="4" w:space="0" w:color="auto"/>
              <w:bottom w:val="single" w:sz="4" w:space="0" w:color="auto"/>
            </w:tcBorders>
          </w:tcPr>
          <w:p w14:paraId="483E72C9" w14:textId="77777777" w:rsidR="00231A89" w:rsidRPr="00A5604A" w:rsidRDefault="00231A89" w:rsidP="005C0774">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Polymer</w:t>
            </w:r>
          </w:p>
        </w:tc>
        <w:tc>
          <w:tcPr>
            <w:tcW w:w="2337" w:type="dxa"/>
            <w:tcBorders>
              <w:top w:val="single" w:sz="4" w:space="0" w:color="auto"/>
              <w:bottom w:val="single" w:sz="4" w:space="0" w:color="auto"/>
            </w:tcBorders>
          </w:tcPr>
          <w:p w14:paraId="1EC667F5" w14:textId="77777777" w:rsidR="00231A89" w:rsidRPr="00A5604A" w:rsidRDefault="00231A89" w:rsidP="005C0774">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Initial Mass</w:t>
            </w:r>
            <w:r>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161" w:type="dxa"/>
            <w:tcBorders>
              <w:top w:val="single" w:sz="4" w:space="0" w:color="auto"/>
              <w:bottom w:val="single" w:sz="4" w:space="0" w:color="auto"/>
            </w:tcBorders>
          </w:tcPr>
          <w:p w14:paraId="3C8EDACD" w14:textId="77777777" w:rsidR="00231A89" w:rsidRPr="00A5604A" w:rsidRDefault="00231A89" w:rsidP="005C0774">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End Mass</w:t>
            </w:r>
            <w:r>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430" w:type="dxa"/>
            <w:tcBorders>
              <w:top w:val="single" w:sz="4" w:space="0" w:color="auto"/>
              <w:bottom w:val="single" w:sz="4" w:space="0" w:color="auto"/>
              <w:right w:val="single" w:sz="4" w:space="0" w:color="auto"/>
            </w:tcBorders>
          </w:tcPr>
          <w:p w14:paraId="4F6CB82C" w14:textId="77777777" w:rsidR="00231A89" w:rsidRPr="00A5604A" w:rsidRDefault="00231A89" w:rsidP="005C0774">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Mass Change (%)</w:t>
            </w:r>
          </w:p>
        </w:tc>
      </w:tr>
      <w:tr w:rsidR="00231A89" w14:paraId="27619B0A" w14:textId="77777777" w:rsidTr="005C0774">
        <w:tc>
          <w:tcPr>
            <w:tcW w:w="1712" w:type="dxa"/>
            <w:tcBorders>
              <w:top w:val="single" w:sz="4" w:space="0" w:color="auto"/>
              <w:left w:val="single" w:sz="4" w:space="0" w:color="auto"/>
            </w:tcBorders>
          </w:tcPr>
          <w:p w14:paraId="3E4ABD66"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Alginate</w:t>
            </w:r>
          </w:p>
        </w:tc>
        <w:tc>
          <w:tcPr>
            <w:tcW w:w="2337" w:type="dxa"/>
            <w:tcBorders>
              <w:top w:val="single" w:sz="4" w:space="0" w:color="auto"/>
            </w:tcBorders>
          </w:tcPr>
          <w:p w14:paraId="5450D050"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0.041 g</w:t>
            </w:r>
          </w:p>
        </w:tc>
        <w:tc>
          <w:tcPr>
            <w:tcW w:w="2161" w:type="dxa"/>
            <w:tcBorders>
              <w:top w:val="single" w:sz="4" w:space="0" w:color="auto"/>
            </w:tcBorders>
          </w:tcPr>
          <w:p w14:paraId="3B547A3C"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0.024 g</w:t>
            </w:r>
          </w:p>
        </w:tc>
        <w:tc>
          <w:tcPr>
            <w:tcW w:w="2430" w:type="dxa"/>
            <w:tcBorders>
              <w:top w:val="single" w:sz="4" w:space="0" w:color="auto"/>
              <w:right w:val="single" w:sz="4" w:space="0" w:color="auto"/>
            </w:tcBorders>
          </w:tcPr>
          <w:p w14:paraId="32E21C3A"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-41.1%***</w:t>
            </w:r>
          </w:p>
        </w:tc>
      </w:tr>
      <w:tr w:rsidR="00231A89" w14:paraId="5BEA2D84" w14:textId="77777777" w:rsidTr="005C0774">
        <w:tc>
          <w:tcPr>
            <w:tcW w:w="1712" w:type="dxa"/>
            <w:tcBorders>
              <w:left w:val="single" w:sz="4" w:space="0" w:color="auto"/>
              <w:bottom w:val="single" w:sz="4" w:space="0" w:color="auto"/>
            </w:tcBorders>
          </w:tcPr>
          <w:p w14:paraId="66858A6C"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Chitosan</w:t>
            </w:r>
          </w:p>
        </w:tc>
        <w:tc>
          <w:tcPr>
            <w:tcW w:w="2337" w:type="dxa"/>
            <w:tcBorders>
              <w:bottom w:val="single" w:sz="4" w:space="0" w:color="auto"/>
            </w:tcBorders>
          </w:tcPr>
          <w:p w14:paraId="2C1C4F7D"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0.031 g</w:t>
            </w:r>
          </w:p>
        </w:tc>
        <w:tc>
          <w:tcPr>
            <w:tcW w:w="2161" w:type="dxa"/>
            <w:tcBorders>
              <w:bottom w:val="single" w:sz="4" w:space="0" w:color="auto"/>
            </w:tcBorders>
          </w:tcPr>
          <w:p w14:paraId="55224AB9"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0.019 g</w:t>
            </w:r>
          </w:p>
        </w:tc>
        <w:tc>
          <w:tcPr>
            <w:tcW w:w="2430" w:type="dxa"/>
            <w:tcBorders>
              <w:bottom w:val="single" w:sz="4" w:space="0" w:color="auto"/>
              <w:right w:val="single" w:sz="4" w:space="0" w:color="auto"/>
            </w:tcBorders>
          </w:tcPr>
          <w:p w14:paraId="1F996CA8" w14:textId="77777777" w:rsidR="00231A89" w:rsidRDefault="00231A89" w:rsidP="005C0774">
            <w:pPr>
              <w:jc w:val="center"/>
              <w:rPr>
                <w:rFonts w:ascii="Calibri" w:eastAsia="Calibri" w:hAnsi="Calibri" w:cs="Calibri"/>
                <w:color w:val="000000" w:themeColor="text1"/>
              </w:rPr>
            </w:pPr>
            <w:r>
              <w:rPr>
                <w:rFonts w:ascii="Calibri" w:eastAsia="Calibri" w:hAnsi="Calibri" w:cs="Calibri"/>
                <w:color w:val="000000" w:themeColor="text1"/>
              </w:rPr>
              <w:t>-38.5%***</w:t>
            </w:r>
          </w:p>
        </w:tc>
      </w:tr>
    </w:tbl>
    <w:p w14:paraId="50E5DDDB" w14:textId="77777777" w:rsidR="00231A89" w:rsidRPr="001515E9" w:rsidRDefault="00231A89" w:rsidP="007310DF">
      <w:pPr>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71ACEE1" w14:textId="77777777" w:rsidTr="005D3F6A">
        <w:tc>
          <w:tcPr>
            <w:tcW w:w="9350" w:type="dxa"/>
          </w:tcPr>
          <w:p w14:paraId="02677C5E" w14:textId="77777777" w:rsidR="007310DF" w:rsidRDefault="007310DF" w:rsidP="005D3F6A">
            <w:pPr>
              <w:rPr>
                <w:rFonts w:ascii="Calibri" w:eastAsia="Calibri" w:hAnsi="Calibri" w:cs="Calibri"/>
                <w:color w:val="000000" w:themeColor="text1"/>
              </w:rPr>
            </w:pPr>
            <w:r>
              <w:rPr>
                <w:noProof/>
              </w:rPr>
              <w:drawing>
                <wp:inline distT="0" distB="0" distL="0" distR="0" wp14:anchorId="764A2D8D" wp14:editId="338EB906">
                  <wp:extent cx="3531776" cy="2383948"/>
                  <wp:effectExtent l="2223" t="0" r="0" b="0"/>
                  <wp:docPr id="1004361615" name="Picture 1004361615" descr="A gro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1615" name="Picture 1004361615" descr="A group of different colored shap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43628" cy="2391948"/>
                          </a:xfrm>
                          <a:prstGeom prst="rect">
                            <a:avLst/>
                          </a:prstGeom>
                        </pic:spPr>
                      </pic:pic>
                    </a:graphicData>
                  </a:graphic>
                </wp:inline>
              </w:drawing>
            </w:r>
          </w:p>
        </w:tc>
      </w:tr>
      <w:tr w:rsidR="007310DF" w14:paraId="473C4458" w14:textId="77777777" w:rsidTr="005D3F6A">
        <w:tc>
          <w:tcPr>
            <w:tcW w:w="9350" w:type="dxa"/>
          </w:tcPr>
          <w:p w14:paraId="3A7F7870" w14:textId="77777777" w:rsidR="007310DF" w:rsidRPr="00B4020D" w:rsidRDefault="007310DF" w:rsidP="005D3F6A">
            <w:pPr>
              <w:rPr>
                <w:i/>
                <w:iCs/>
                <w:noProof/>
              </w:rPr>
            </w:pPr>
            <w:r>
              <w:rPr>
                <w:rFonts w:ascii="Calibri" w:eastAsia="Calibri" w:hAnsi="Calibri" w:cs="Calibri"/>
                <w:b/>
                <w:bCs/>
                <w:color w:val="000000" w:themeColor="text1"/>
              </w:rPr>
              <w:t xml:space="preserve">Figure 1. </w:t>
            </w:r>
            <w:r w:rsidRPr="001477FA">
              <w:rPr>
                <w:rFonts w:ascii="Calibri" w:eastAsia="Calibri" w:hAnsi="Calibri" w:cs="Calibri"/>
                <w:i/>
                <w:iCs/>
                <w:color w:val="000000" w:themeColor="text1"/>
              </w:rPr>
              <w:t>Protonation dependent chitosan conformations</w:t>
            </w:r>
            <w:r>
              <w:rPr>
                <w:rFonts w:ascii="Calibri" w:eastAsia="Calibri" w:hAnsi="Calibri" w:cs="Calibri"/>
                <w:i/>
                <w:iCs/>
                <w:color w:val="000000" w:themeColor="text1"/>
              </w:rPr>
              <w:t xml:space="preserve"> (Dey </w:t>
            </w:r>
            <w:r>
              <w:rPr>
                <w:rFonts w:ascii="Calibri" w:eastAsia="Calibri" w:hAnsi="Calibri" w:cs="Calibri"/>
                <w:color w:val="000000" w:themeColor="text1"/>
              </w:rPr>
              <w:t xml:space="preserve">et al. </w:t>
            </w:r>
            <w:r>
              <w:rPr>
                <w:rFonts w:ascii="Calibri" w:eastAsia="Calibri" w:hAnsi="Calibri" w:cs="Calibri"/>
                <w:i/>
                <w:iCs/>
                <w:color w:val="000000" w:themeColor="text1"/>
              </w:rPr>
              <w:t>2016)</w:t>
            </w:r>
          </w:p>
        </w:tc>
      </w:tr>
    </w:tbl>
    <w:p w14:paraId="6E16ADC5" w14:textId="77777777" w:rsidR="007310DF" w:rsidRDefault="007310DF" w:rsidP="007310DF">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965E2CE" w14:textId="77777777" w:rsidTr="005D3F6A">
        <w:trPr>
          <w:gridAfter w:val="1"/>
          <w:wAfter w:w="10" w:type="dxa"/>
        </w:trPr>
        <w:tc>
          <w:tcPr>
            <w:tcW w:w="9350" w:type="dxa"/>
          </w:tcPr>
          <w:p w14:paraId="77155B8B" w14:textId="77777777" w:rsidR="007310DF" w:rsidRDefault="007310DF" w:rsidP="005D3F6A">
            <w:pPr>
              <w:rPr>
                <w:rFonts w:ascii="Calibri" w:eastAsia="Calibri" w:hAnsi="Calibri" w:cs="Calibri"/>
                <w:color w:val="000000" w:themeColor="text1"/>
              </w:rPr>
            </w:pPr>
            <w:r>
              <w:rPr>
                <w:noProof/>
              </w:rPr>
              <w:lastRenderedPageBreak/>
              <w:drawing>
                <wp:inline distT="0" distB="0" distL="0" distR="0" wp14:anchorId="3C66EA36" wp14:editId="5333F5C7">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7310DF" w14:paraId="2632649A" w14:textId="77777777" w:rsidTr="005D3F6A">
        <w:trPr>
          <w:gridAfter w:val="1"/>
          <w:wAfter w:w="10" w:type="dxa"/>
        </w:trPr>
        <w:tc>
          <w:tcPr>
            <w:tcW w:w="9350" w:type="dxa"/>
          </w:tcPr>
          <w:p w14:paraId="24BA9D54" w14:textId="63357A1B" w:rsidR="007310DF" w:rsidRPr="007310DF" w:rsidRDefault="007310DF" w:rsidP="005D3F6A">
            <w:pPr>
              <w:rPr>
                <w:rFonts w:ascii="Calibri" w:eastAsia="Calibri" w:hAnsi="Calibri" w:cs="Calibri"/>
                <w:i/>
                <w:iCs/>
                <w:color w:val="000000" w:themeColor="text1"/>
              </w:rPr>
            </w:pPr>
            <w:r>
              <w:rPr>
                <w:rFonts w:ascii="Calibri" w:eastAsia="Calibri" w:hAnsi="Calibri" w:cs="Calibri"/>
                <w:b/>
                <w:bCs/>
                <w:color w:val="000000" w:themeColor="text1"/>
              </w:rPr>
              <w:t xml:space="preserve">Figure 2. </w:t>
            </w:r>
            <w:r w:rsidRPr="001477FA">
              <w:rPr>
                <w:rFonts w:ascii="Calibri" w:eastAsia="Calibri" w:hAnsi="Calibri" w:cs="Calibri"/>
                <w:i/>
                <w:iCs/>
                <w:color w:val="000000" w:themeColor="text1"/>
              </w:rPr>
              <w:t>Temperature dependent reaction of chitosan with HCl</w:t>
            </w:r>
          </w:p>
        </w:tc>
      </w:tr>
      <w:tr w:rsidR="007310DF" w14:paraId="2A29B4DC" w14:textId="77777777" w:rsidTr="007310DF">
        <w:tc>
          <w:tcPr>
            <w:tcW w:w="9360" w:type="dxa"/>
            <w:gridSpan w:val="2"/>
          </w:tcPr>
          <w:p w14:paraId="1EB8949B" w14:textId="77777777" w:rsidR="007310DF" w:rsidRDefault="007310DF" w:rsidP="005D3F6A">
            <w:r>
              <w:rPr>
                <w:noProof/>
              </w:rPr>
              <w:drawing>
                <wp:inline distT="0" distB="0" distL="0" distR="0" wp14:anchorId="33AAB0C9" wp14:editId="637D3D7C">
                  <wp:extent cx="5676900" cy="3193256"/>
                  <wp:effectExtent l="0" t="0" r="0" b="7620"/>
                  <wp:docPr id="701276790" name="Picture 701276790" descr="A group of rou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6790" name="Picture 701276790" descr="A group of round objec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68" cy="3194419"/>
                          </a:xfrm>
                          <a:prstGeom prst="rect">
                            <a:avLst/>
                          </a:prstGeom>
                        </pic:spPr>
                      </pic:pic>
                    </a:graphicData>
                  </a:graphic>
                </wp:inline>
              </w:drawing>
            </w:r>
          </w:p>
        </w:tc>
      </w:tr>
      <w:tr w:rsidR="007310DF" w14:paraId="74107E34" w14:textId="77777777" w:rsidTr="007310DF">
        <w:tc>
          <w:tcPr>
            <w:tcW w:w="9360" w:type="dxa"/>
            <w:gridSpan w:val="2"/>
          </w:tcPr>
          <w:p w14:paraId="1D0C1864" w14:textId="74475A56" w:rsidR="007310DF" w:rsidRDefault="007310DF" w:rsidP="005D3F6A">
            <w:pPr>
              <w:rPr>
                <w:noProof/>
              </w:rPr>
            </w:pPr>
            <w:r w:rsidRPr="001477FA">
              <w:rPr>
                <w:b/>
                <w:bCs/>
                <w:i/>
                <w:iCs/>
              </w:rPr>
              <w:t xml:space="preserve">Figure </w:t>
            </w:r>
            <w:r w:rsidR="0027764C">
              <w:rPr>
                <w:b/>
                <w:bCs/>
                <w:i/>
                <w:iCs/>
              </w:rPr>
              <w:t>3</w:t>
            </w:r>
            <w:r w:rsidRPr="001477FA">
              <w:rPr>
                <w:b/>
                <w:bCs/>
                <w:i/>
                <w:iCs/>
              </w:rPr>
              <w:t xml:space="preserve">. </w:t>
            </w:r>
            <w:r w:rsidRPr="001477FA">
              <w:rPr>
                <w:i/>
                <w:iCs/>
              </w:rPr>
              <w:t xml:space="preserve">Dried chitosan BGs </w:t>
            </w:r>
            <w:r>
              <w:rPr>
                <w:i/>
                <w:iCs/>
              </w:rPr>
              <w:t xml:space="preserve">at </w:t>
            </w:r>
            <w:r w:rsidRPr="001477FA">
              <w:rPr>
                <w:i/>
                <w:iCs/>
              </w:rPr>
              <w:t>400x magnification.</w:t>
            </w:r>
          </w:p>
        </w:tc>
      </w:tr>
    </w:tbl>
    <w:p w14:paraId="37C694D7" w14:textId="77777777" w:rsidR="007310DF" w:rsidRPr="00D22C5B" w:rsidRDefault="007310DF" w:rsidP="007310D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7C86BF1E" w14:textId="77777777" w:rsidTr="005D3F6A">
        <w:tc>
          <w:tcPr>
            <w:tcW w:w="9350" w:type="dxa"/>
          </w:tcPr>
          <w:p w14:paraId="5848D100" w14:textId="77777777" w:rsidR="007310DF" w:rsidRDefault="007310DF" w:rsidP="005D3F6A">
            <w:r>
              <w:rPr>
                <w:noProof/>
              </w:rPr>
              <w:lastRenderedPageBreak/>
              <w:drawing>
                <wp:inline distT="0" distB="0" distL="0" distR="0" wp14:anchorId="3F7152E3" wp14:editId="2E393399">
                  <wp:extent cx="5772150" cy="1936074"/>
                  <wp:effectExtent l="0" t="0" r="0" b="7620"/>
                  <wp:docPr id="1296496796" name="Picture 129649679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796" name="Picture 1296496796" descr="A close up of foo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0465" cy="1938863"/>
                          </a:xfrm>
                          <a:prstGeom prst="rect">
                            <a:avLst/>
                          </a:prstGeom>
                        </pic:spPr>
                      </pic:pic>
                    </a:graphicData>
                  </a:graphic>
                </wp:inline>
              </w:drawing>
            </w:r>
          </w:p>
        </w:tc>
      </w:tr>
      <w:tr w:rsidR="007310DF" w14:paraId="4B87CC05" w14:textId="77777777" w:rsidTr="005D3F6A">
        <w:tc>
          <w:tcPr>
            <w:tcW w:w="9350" w:type="dxa"/>
          </w:tcPr>
          <w:p w14:paraId="585EE519" w14:textId="0DC32EC2" w:rsidR="007310DF" w:rsidRDefault="007310DF" w:rsidP="005D3F6A">
            <w:r w:rsidRPr="001477FA">
              <w:rPr>
                <w:b/>
                <w:bCs/>
                <w:i/>
                <w:iCs/>
              </w:rPr>
              <w:t xml:space="preserve">Figure </w:t>
            </w:r>
            <w:r w:rsidR="0027764C">
              <w:rPr>
                <w:b/>
                <w:bCs/>
                <w:i/>
                <w:iCs/>
              </w:rPr>
              <w:t>4</w:t>
            </w:r>
            <w:r w:rsidRPr="001477FA">
              <w:rPr>
                <w:b/>
                <w:bCs/>
                <w:i/>
                <w:iCs/>
              </w:rPr>
              <w:t xml:space="preserve">. </w:t>
            </w:r>
            <w:r w:rsidRPr="001477FA">
              <w:rPr>
                <w:i/>
                <w:iCs/>
              </w:rPr>
              <w:t>Chitosan BGs during different stages of the drying process. (a) fresh, (b) 24 hours, (c) 72 hours</w:t>
            </w:r>
          </w:p>
        </w:tc>
      </w:tr>
    </w:tbl>
    <w:p w14:paraId="23433DA4" w14:textId="77777777" w:rsidR="007310DF" w:rsidRPr="00A86E4C" w:rsidRDefault="007310DF" w:rsidP="007310DF">
      <w:pPr>
        <w:spacing w:line="240" w:lineRule="auto"/>
        <w:rPr>
          <w:rFonts w:ascii="Calibri" w:eastAsia="Calibri" w:hAnsi="Calibri" w:cs="Calibri"/>
          <w:color w:val="000000" w:themeColor="text1"/>
        </w:rPr>
      </w:pPr>
    </w:p>
    <w:p w14:paraId="3BBDA87F"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C1B522D" w14:textId="77777777" w:rsidTr="007310DF">
        <w:tc>
          <w:tcPr>
            <w:tcW w:w="9360" w:type="dxa"/>
            <w:gridSpan w:val="2"/>
          </w:tcPr>
          <w:p w14:paraId="7E187A5E" w14:textId="77777777" w:rsidR="007310DF" w:rsidRDefault="007310DF" w:rsidP="005D3F6A">
            <w:r w:rsidRPr="00345436">
              <w:rPr>
                <w:noProof/>
              </w:rPr>
              <w:drawing>
                <wp:inline distT="0" distB="0" distL="0" distR="0" wp14:anchorId="5474433B" wp14:editId="44F7849B">
                  <wp:extent cx="5630518" cy="3378311"/>
                  <wp:effectExtent l="0" t="0" r="8890" b="0"/>
                  <wp:docPr id="351679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914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47134" cy="3388280"/>
                          </a:xfrm>
                          <a:prstGeom prst="rect">
                            <a:avLst/>
                          </a:prstGeom>
                        </pic:spPr>
                      </pic:pic>
                    </a:graphicData>
                  </a:graphic>
                </wp:inline>
              </w:drawing>
            </w:r>
          </w:p>
        </w:tc>
      </w:tr>
      <w:tr w:rsidR="007310DF" w:rsidRPr="00D46158" w14:paraId="2F225DC6" w14:textId="77777777" w:rsidTr="007310DF">
        <w:tc>
          <w:tcPr>
            <w:tcW w:w="9360" w:type="dxa"/>
            <w:gridSpan w:val="2"/>
          </w:tcPr>
          <w:p w14:paraId="0F2C3CBA" w14:textId="5FD61CF0" w:rsidR="007310DF" w:rsidRPr="00D46158" w:rsidRDefault="007310DF" w:rsidP="005D3F6A">
            <w:pPr>
              <w:rPr>
                <w:noProof/>
              </w:rPr>
            </w:pPr>
            <w:r w:rsidRPr="0027764C">
              <w:rPr>
                <w:b/>
                <w:bCs/>
                <w:i/>
                <w:iCs/>
              </w:rPr>
              <w:t xml:space="preserve">Figure </w:t>
            </w:r>
            <w:r w:rsidR="00231A89">
              <w:rPr>
                <w:b/>
                <w:bCs/>
                <w:i/>
                <w:iCs/>
              </w:rPr>
              <w:t>5</w:t>
            </w:r>
            <w:r w:rsidRPr="00AB2701">
              <w:rPr>
                <w:i/>
                <w:iCs/>
              </w:rPr>
              <w:t>. Observed data (points) vs predicted (lines with 95% confidence interval) for stomatal conductance in salt stressed tomato plants inoculated with M. oryzae.</w:t>
            </w:r>
          </w:p>
        </w:tc>
      </w:tr>
      <w:tr w:rsidR="007310DF" w14:paraId="68E7567C" w14:textId="77777777" w:rsidTr="005D3F6A">
        <w:trPr>
          <w:gridAfter w:val="1"/>
          <w:wAfter w:w="10" w:type="dxa"/>
        </w:trPr>
        <w:tc>
          <w:tcPr>
            <w:tcW w:w="9350" w:type="dxa"/>
          </w:tcPr>
          <w:p w14:paraId="0F55C806" w14:textId="77777777" w:rsidR="007310DF" w:rsidRDefault="007310DF" w:rsidP="005D3F6A">
            <w:pPr>
              <w:rPr>
                <w:rFonts w:ascii="Calibri" w:eastAsia="Calibri" w:hAnsi="Calibri" w:cs="Calibri"/>
                <w:color w:val="000000" w:themeColor="text1"/>
              </w:rPr>
            </w:pPr>
            <w:r w:rsidRPr="00280D8B">
              <w:rPr>
                <w:rFonts w:ascii="Calibri" w:eastAsia="Calibri" w:hAnsi="Calibri" w:cs="Calibri"/>
                <w:noProof/>
                <w:color w:val="000000" w:themeColor="text1"/>
              </w:rPr>
              <w:lastRenderedPageBreak/>
              <w:drawing>
                <wp:inline distT="0" distB="0" distL="0" distR="0" wp14:anchorId="0FC50EB4" wp14:editId="15D1DC1F">
                  <wp:extent cx="4133850" cy="4133850"/>
                  <wp:effectExtent l="0" t="0" r="0" b="0"/>
                  <wp:docPr id="41506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79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133850" cy="4133850"/>
                          </a:xfrm>
                          <a:prstGeom prst="rect">
                            <a:avLst/>
                          </a:prstGeom>
                        </pic:spPr>
                      </pic:pic>
                    </a:graphicData>
                  </a:graphic>
                </wp:inline>
              </w:drawing>
            </w:r>
          </w:p>
        </w:tc>
      </w:tr>
      <w:tr w:rsidR="007310DF" w14:paraId="73AF1F62" w14:textId="77777777" w:rsidTr="005D3F6A">
        <w:trPr>
          <w:gridAfter w:val="1"/>
          <w:wAfter w:w="10" w:type="dxa"/>
        </w:trPr>
        <w:tc>
          <w:tcPr>
            <w:tcW w:w="9350" w:type="dxa"/>
          </w:tcPr>
          <w:p w14:paraId="0DEDB7C1" w14:textId="12AD9739" w:rsidR="007310DF" w:rsidRPr="00856343" w:rsidRDefault="007310DF" w:rsidP="005D3F6A">
            <w:pPr>
              <w:rPr>
                <w:rFonts w:ascii="Calibri" w:eastAsia="Calibri" w:hAnsi="Calibri" w:cs="Calibri"/>
                <w:b/>
                <w:bCs/>
                <w:color w:val="000000" w:themeColor="text1"/>
              </w:rPr>
            </w:pPr>
            <w:r w:rsidRPr="0027764C">
              <w:rPr>
                <w:rFonts w:ascii="Calibri" w:eastAsia="Calibri" w:hAnsi="Calibri" w:cs="Calibri"/>
                <w:b/>
                <w:bCs/>
                <w:i/>
                <w:iCs/>
                <w:color w:val="000000" w:themeColor="text1"/>
              </w:rPr>
              <w:t xml:space="preserve">Figure </w:t>
            </w:r>
            <w:r w:rsidR="00231A89">
              <w:rPr>
                <w:rFonts w:ascii="Calibri" w:eastAsia="Calibri" w:hAnsi="Calibri" w:cs="Calibri"/>
                <w:b/>
                <w:bCs/>
                <w:i/>
                <w:iCs/>
                <w:color w:val="000000" w:themeColor="text1"/>
              </w:rPr>
              <w:t>6</w:t>
            </w:r>
            <w:r w:rsidRPr="00AB2701">
              <w:rPr>
                <w:rFonts w:ascii="Calibri" w:eastAsia="Calibri" w:hAnsi="Calibri" w:cs="Calibri"/>
                <w:i/>
                <w:iCs/>
                <w:color w:val="000000" w:themeColor="text1"/>
              </w:rPr>
              <w:t>. Mean stomatal density by M. oryzae inoculation location in salt stressed tomato plants.</w:t>
            </w:r>
          </w:p>
        </w:tc>
      </w:tr>
    </w:tbl>
    <w:p w14:paraId="1EFE2AC8"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71C18" w14:paraId="47F633DD" w14:textId="77777777" w:rsidTr="00D71C18">
        <w:tc>
          <w:tcPr>
            <w:tcW w:w="9350" w:type="dxa"/>
          </w:tcPr>
          <w:p w14:paraId="4B3EEC25" w14:textId="4DD42846" w:rsidR="00D71C18" w:rsidRDefault="00D71C18" w:rsidP="68F16E84">
            <w:pPr>
              <w:rPr>
                <w:i/>
                <w:iCs/>
              </w:rPr>
            </w:pPr>
            <w:r w:rsidRPr="00D71C18">
              <w:rPr>
                <w:i/>
                <w:iCs/>
                <w:noProof/>
              </w:rPr>
              <w:drawing>
                <wp:inline distT="0" distB="0" distL="0" distR="0" wp14:anchorId="5F19F153" wp14:editId="7CE0E486">
                  <wp:extent cx="5135218" cy="3081131"/>
                  <wp:effectExtent l="0" t="0" r="8890" b="5080"/>
                  <wp:docPr id="18477048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48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141999" cy="3085199"/>
                          </a:xfrm>
                          <a:prstGeom prst="rect">
                            <a:avLst/>
                          </a:prstGeom>
                        </pic:spPr>
                      </pic:pic>
                    </a:graphicData>
                  </a:graphic>
                </wp:inline>
              </w:drawing>
            </w:r>
          </w:p>
        </w:tc>
      </w:tr>
      <w:tr w:rsidR="00D71C18" w14:paraId="1D956B4B" w14:textId="77777777" w:rsidTr="00D71C18">
        <w:tc>
          <w:tcPr>
            <w:tcW w:w="9350" w:type="dxa"/>
          </w:tcPr>
          <w:p w14:paraId="4B3078C1" w14:textId="685D3DA6" w:rsidR="00D71C18" w:rsidRDefault="00D71C18" w:rsidP="68F16E84">
            <w:pPr>
              <w:rPr>
                <w:i/>
                <w:iCs/>
              </w:rPr>
            </w:pPr>
            <w:r w:rsidRPr="0027764C">
              <w:rPr>
                <w:b/>
                <w:bCs/>
                <w:i/>
                <w:iCs/>
              </w:rPr>
              <w:t xml:space="preserve">Figure </w:t>
            </w:r>
            <w:r w:rsidR="00231A89">
              <w:rPr>
                <w:b/>
                <w:bCs/>
                <w:i/>
                <w:iCs/>
              </w:rPr>
              <w:t>7</w:t>
            </w:r>
            <w:r w:rsidRPr="00AB2701">
              <w:rPr>
                <w:i/>
                <w:iCs/>
              </w:rPr>
              <w:t xml:space="preserve">. Observed data (points) vs predicted (lines with 95% confidence interval) for </w:t>
            </w:r>
            <w:r>
              <w:rPr>
                <w:i/>
                <w:iCs/>
              </w:rPr>
              <w:t xml:space="preserve">photosystem II efficiency </w:t>
            </w:r>
            <w:r w:rsidRPr="00AB2701">
              <w:rPr>
                <w:i/>
                <w:iCs/>
              </w:rPr>
              <w:t>in salt stressed tomato plants inoculated with M. oryzae.</w:t>
            </w:r>
          </w:p>
        </w:tc>
      </w:tr>
    </w:tbl>
    <w:p w14:paraId="45955082" w14:textId="3EFA172E" w:rsidR="00885122" w:rsidRDefault="00885122"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BD7E0B" w14:textId="77777777" w:rsidTr="005D3F6A">
        <w:tc>
          <w:tcPr>
            <w:tcW w:w="9350" w:type="dxa"/>
          </w:tcPr>
          <w:p w14:paraId="72C41744" w14:textId="77777777" w:rsidR="007310DF" w:rsidRDefault="007310DF" w:rsidP="005D3F6A">
            <w:r w:rsidRPr="00283361">
              <w:rPr>
                <w:noProof/>
              </w:rPr>
              <w:lastRenderedPageBreak/>
              <w:drawing>
                <wp:inline distT="0" distB="0" distL="0" distR="0" wp14:anchorId="1CCD158E" wp14:editId="02C09C11">
                  <wp:extent cx="5681201" cy="3505835"/>
                  <wp:effectExtent l="0" t="0" r="0" b="0"/>
                  <wp:docPr id="1707615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591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682413" cy="3506583"/>
                          </a:xfrm>
                          <a:prstGeom prst="rect">
                            <a:avLst/>
                          </a:prstGeom>
                        </pic:spPr>
                      </pic:pic>
                    </a:graphicData>
                  </a:graphic>
                </wp:inline>
              </w:drawing>
            </w:r>
          </w:p>
        </w:tc>
      </w:tr>
      <w:tr w:rsidR="007310DF" w:rsidRPr="00283361" w14:paraId="732CE7FF" w14:textId="77777777" w:rsidTr="005D3F6A">
        <w:tc>
          <w:tcPr>
            <w:tcW w:w="9350" w:type="dxa"/>
          </w:tcPr>
          <w:p w14:paraId="6B994D07" w14:textId="4E141C81" w:rsidR="007310DF" w:rsidRPr="00283361" w:rsidRDefault="007310DF" w:rsidP="005D3F6A">
            <w:r w:rsidRPr="0027764C">
              <w:rPr>
                <w:b/>
                <w:bCs/>
                <w:i/>
                <w:iCs/>
              </w:rPr>
              <w:t xml:space="preserve">Figure </w:t>
            </w:r>
            <w:r w:rsidR="00231A89">
              <w:rPr>
                <w:b/>
                <w:bCs/>
                <w:i/>
                <w:iCs/>
              </w:rPr>
              <w:t>8</w:t>
            </w:r>
            <w:r>
              <w:rPr>
                <w:i/>
                <w:iCs/>
              </w:rPr>
              <w:t xml:space="preserve">. </w:t>
            </w:r>
            <w:r w:rsidR="00231A89">
              <w:rPr>
                <w:i/>
                <w:iCs/>
              </w:rPr>
              <w:t>Sum of</w:t>
            </w:r>
            <w:r>
              <w:rPr>
                <w:i/>
                <w:iCs/>
              </w:rPr>
              <w:t xml:space="preserve"> fruit count</w:t>
            </w:r>
            <w:r w:rsidR="00231A89">
              <w:rPr>
                <w:i/>
                <w:iCs/>
              </w:rPr>
              <w:t xml:space="preserve"> per plant</w:t>
            </w:r>
            <w:r>
              <w:rPr>
                <w:i/>
                <w:iCs/>
              </w:rPr>
              <w:t xml:space="preserve"> across inoculation location in salt stressed tomato plants inoculated with </w:t>
            </w:r>
            <w:r>
              <w:t>M. oryzae</w:t>
            </w:r>
          </w:p>
        </w:tc>
      </w:tr>
    </w:tbl>
    <w:p w14:paraId="686B1BA9"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4F62C2" w14:textId="77777777" w:rsidTr="005D3F6A">
        <w:tc>
          <w:tcPr>
            <w:tcW w:w="9350" w:type="dxa"/>
          </w:tcPr>
          <w:p w14:paraId="4FFAE5D1" w14:textId="77777777" w:rsidR="007310DF" w:rsidRDefault="007310DF" w:rsidP="005D3F6A">
            <w:r w:rsidRPr="00272492">
              <w:rPr>
                <w:noProof/>
              </w:rPr>
              <w:drawing>
                <wp:inline distT="0" distB="0" distL="0" distR="0" wp14:anchorId="08983BBA" wp14:editId="5338141A">
                  <wp:extent cx="5495972" cy="3391532"/>
                  <wp:effectExtent l="0" t="0" r="0" b="0"/>
                  <wp:docPr id="80162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5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97882" cy="3392711"/>
                          </a:xfrm>
                          <a:prstGeom prst="rect">
                            <a:avLst/>
                          </a:prstGeom>
                        </pic:spPr>
                      </pic:pic>
                    </a:graphicData>
                  </a:graphic>
                </wp:inline>
              </w:drawing>
            </w:r>
          </w:p>
        </w:tc>
      </w:tr>
      <w:tr w:rsidR="007310DF" w14:paraId="0ADE2E05" w14:textId="77777777" w:rsidTr="005D3F6A">
        <w:tc>
          <w:tcPr>
            <w:tcW w:w="9350" w:type="dxa"/>
          </w:tcPr>
          <w:p w14:paraId="6B8C9287" w14:textId="26322FEF" w:rsidR="007310DF" w:rsidRDefault="007310DF" w:rsidP="005D3F6A">
            <w:r w:rsidRPr="0027764C">
              <w:rPr>
                <w:b/>
                <w:bCs/>
                <w:i/>
                <w:iCs/>
              </w:rPr>
              <w:t xml:space="preserve">Figure </w:t>
            </w:r>
            <w:r w:rsidR="00231A89">
              <w:rPr>
                <w:b/>
                <w:bCs/>
                <w:i/>
                <w:iCs/>
              </w:rPr>
              <w:t>9</w:t>
            </w:r>
            <w:r w:rsidRPr="0027764C">
              <w:rPr>
                <w:b/>
                <w:bCs/>
                <w:i/>
                <w:iCs/>
              </w:rPr>
              <w:t>.</w:t>
            </w:r>
            <w:r>
              <w:rPr>
                <w:i/>
                <w:iCs/>
              </w:rPr>
              <w:t xml:space="preserve"> Marketable (non-BER) fruit count across inoculation location in salt stressed tomato plants inoculated with </w:t>
            </w:r>
            <w:r>
              <w:t>M. oryzae</w:t>
            </w:r>
          </w:p>
        </w:tc>
      </w:tr>
    </w:tbl>
    <w:p w14:paraId="0913A245"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01F40860" w14:textId="77777777" w:rsidTr="005D3F6A">
        <w:tc>
          <w:tcPr>
            <w:tcW w:w="9350" w:type="dxa"/>
          </w:tcPr>
          <w:p w14:paraId="1CC30DC5" w14:textId="77777777" w:rsidR="007310DF" w:rsidRDefault="007310DF" w:rsidP="005D3F6A">
            <w:r w:rsidRPr="00272492">
              <w:rPr>
                <w:noProof/>
              </w:rPr>
              <w:lastRenderedPageBreak/>
              <w:drawing>
                <wp:inline distT="0" distB="0" distL="0" distR="0" wp14:anchorId="4EF0013B" wp14:editId="686C26F6">
                  <wp:extent cx="5511413" cy="3401060"/>
                  <wp:effectExtent l="0" t="0" r="0" b="8890"/>
                  <wp:docPr id="213150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300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512192" cy="3401541"/>
                          </a:xfrm>
                          <a:prstGeom prst="rect">
                            <a:avLst/>
                          </a:prstGeom>
                        </pic:spPr>
                      </pic:pic>
                    </a:graphicData>
                  </a:graphic>
                </wp:inline>
              </w:drawing>
            </w:r>
          </w:p>
        </w:tc>
      </w:tr>
      <w:tr w:rsidR="007310DF" w:rsidRPr="00D46158" w14:paraId="233BF9EF" w14:textId="77777777" w:rsidTr="005D3F6A">
        <w:tc>
          <w:tcPr>
            <w:tcW w:w="9350" w:type="dxa"/>
          </w:tcPr>
          <w:p w14:paraId="09F1FB22" w14:textId="7F250EFB" w:rsidR="007310DF" w:rsidRPr="00D46158" w:rsidRDefault="007310DF" w:rsidP="005D3F6A">
            <w:pPr>
              <w:rPr>
                <w:noProof/>
              </w:rPr>
            </w:pPr>
            <w:r w:rsidRPr="0027764C">
              <w:rPr>
                <w:b/>
                <w:bCs/>
                <w:i/>
                <w:iCs/>
              </w:rPr>
              <w:t>Figure 1</w:t>
            </w:r>
            <w:r w:rsidR="00231A89">
              <w:rPr>
                <w:b/>
                <w:bCs/>
                <w:i/>
                <w:iCs/>
              </w:rPr>
              <w:t>0</w:t>
            </w:r>
            <w:r w:rsidRPr="00AB2701">
              <w:rPr>
                <w:i/>
                <w:iCs/>
              </w:rPr>
              <w:t>. Mean fruit mass by M. oryzae inoculation location in salt stressed tomato plants</w:t>
            </w:r>
          </w:p>
        </w:tc>
      </w:tr>
    </w:tbl>
    <w:p w14:paraId="7B49FF92"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7310DF" w14:paraId="3C806C34" w14:textId="77777777" w:rsidTr="005D3F6A">
        <w:trPr>
          <w:trHeight w:val="469"/>
        </w:trPr>
        <w:tc>
          <w:tcPr>
            <w:tcW w:w="8256" w:type="dxa"/>
          </w:tcPr>
          <w:p w14:paraId="7CEA1DA6" w14:textId="77777777" w:rsidR="007310DF" w:rsidRDefault="007310DF" w:rsidP="005D3F6A">
            <w:pPr>
              <w:rPr>
                <w:rFonts w:ascii="Calibri" w:eastAsia="Calibri" w:hAnsi="Calibri" w:cs="Calibri"/>
                <w:b/>
                <w:bCs/>
                <w:color w:val="000000" w:themeColor="text1"/>
              </w:rPr>
            </w:pPr>
            <w:r w:rsidRPr="00272492">
              <w:rPr>
                <w:noProof/>
              </w:rPr>
              <w:drawing>
                <wp:inline distT="0" distB="0" distL="0" distR="0" wp14:anchorId="4A448C54" wp14:editId="42C85951">
                  <wp:extent cx="4352925" cy="4352925"/>
                  <wp:effectExtent l="0" t="0" r="9525" b="9525"/>
                  <wp:docPr id="1040698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852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352925" cy="4352925"/>
                          </a:xfrm>
                          <a:prstGeom prst="rect">
                            <a:avLst/>
                          </a:prstGeom>
                        </pic:spPr>
                      </pic:pic>
                    </a:graphicData>
                  </a:graphic>
                </wp:inline>
              </w:drawing>
            </w:r>
          </w:p>
        </w:tc>
      </w:tr>
      <w:tr w:rsidR="007310DF" w:rsidRPr="00AB2701" w14:paraId="687421E0" w14:textId="77777777" w:rsidTr="005D3F6A">
        <w:trPr>
          <w:trHeight w:val="469"/>
        </w:trPr>
        <w:tc>
          <w:tcPr>
            <w:tcW w:w="8256" w:type="dxa"/>
          </w:tcPr>
          <w:p w14:paraId="25C3ED52" w14:textId="13FE61EA" w:rsidR="007310DF" w:rsidRPr="00AB2701" w:rsidRDefault="007310DF" w:rsidP="005D3F6A">
            <w:pPr>
              <w:rPr>
                <w:i/>
                <w:iCs/>
                <w:noProof/>
              </w:rPr>
            </w:pPr>
            <w:r w:rsidRPr="0027764C">
              <w:rPr>
                <w:rFonts w:ascii="Calibri" w:eastAsia="Calibri" w:hAnsi="Calibri" w:cs="Calibri"/>
                <w:b/>
                <w:bCs/>
                <w:i/>
                <w:iCs/>
                <w:color w:val="000000" w:themeColor="text1"/>
              </w:rPr>
              <w:lastRenderedPageBreak/>
              <w:t>Figure 1</w:t>
            </w:r>
            <w:r w:rsidR="00231A89">
              <w:rPr>
                <w:rFonts w:ascii="Calibri" w:eastAsia="Calibri" w:hAnsi="Calibri" w:cs="Calibri"/>
                <w:b/>
                <w:bCs/>
                <w:i/>
                <w:iCs/>
                <w:color w:val="000000" w:themeColor="text1"/>
              </w:rPr>
              <w:t>1</w:t>
            </w:r>
            <w:r w:rsidRPr="00AB2701">
              <w:rPr>
                <w:rFonts w:ascii="Calibri" w:eastAsia="Calibri" w:hAnsi="Calibri" w:cs="Calibri"/>
                <w:i/>
                <w:iCs/>
                <w:color w:val="000000" w:themeColor="text1"/>
              </w:rPr>
              <w:t xml:space="preserve">. </w:t>
            </w:r>
            <w:r w:rsidRPr="00AB2701">
              <w:rPr>
                <w:i/>
                <w:iCs/>
              </w:rPr>
              <w:t>Mean sugar content by M. oryzae inoculation location in salt stressed tomato plants.</w:t>
            </w:r>
          </w:p>
        </w:tc>
      </w:tr>
    </w:tbl>
    <w:p w14:paraId="4B4E9FFE"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5A164FF0" w14:textId="77777777" w:rsidTr="005D3F6A">
        <w:tc>
          <w:tcPr>
            <w:tcW w:w="9350" w:type="dxa"/>
          </w:tcPr>
          <w:p w14:paraId="225CB847"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16152DAE" wp14:editId="09CF9C6A">
                  <wp:extent cx="5810250" cy="3486150"/>
                  <wp:effectExtent l="0" t="0" r="0" b="0"/>
                  <wp:docPr id="245228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03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810250" cy="3486150"/>
                          </a:xfrm>
                          <a:prstGeom prst="rect">
                            <a:avLst/>
                          </a:prstGeom>
                        </pic:spPr>
                      </pic:pic>
                    </a:graphicData>
                  </a:graphic>
                </wp:inline>
              </w:drawing>
            </w:r>
          </w:p>
        </w:tc>
      </w:tr>
      <w:tr w:rsidR="007310DF" w14:paraId="5F8CF361" w14:textId="77777777" w:rsidTr="005D3F6A">
        <w:tc>
          <w:tcPr>
            <w:tcW w:w="9350" w:type="dxa"/>
          </w:tcPr>
          <w:p w14:paraId="2505835B" w14:textId="6B57FB43" w:rsidR="007310DF" w:rsidRPr="00D46158" w:rsidRDefault="007310DF" w:rsidP="005D3F6A">
            <w:pPr>
              <w:rPr>
                <w:i/>
                <w:iCs/>
                <w:noProof/>
              </w:rPr>
            </w:pPr>
            <w:r w:rsidRPr="00AB2701">
              <w:rPr>
                <w:rFonts w:ascii="Calibri" w:eastAsia="Calibri" w:hAnsi="Calibri" w:cs="Calibri"/>
                <w:i/>
                <w:iCs/>
                <w:color w:val="000000" w:themeColor="text1"/>
              </w:rPr>
              <w:t>Figure 1</w:t>
            </w:r>
            <w:r w:rsidR="00231A89">
              <w:rPr>
                <w:rFonts w:ascii="Calibri" w:eastAsia="Calibri" w:hAnsi="Calibri" w:cs="Calibri"/>
                <w:i/>
                <w:iCs/>
                <w:color w:val="000000" w:themeColor="text1"/>
              </w:rPr>
              <w:t>2</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3D61A85B"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02AC5719" w14:textId="77777777" w:rsidTr="005D3F6A">
        <w:tc>
          <w:tcPr>
            <w:tcW w:w="9350" w:type="dxa"/>
          </w:tcPr>
          <w:p w14:paraId="668475E9"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4477C040" wp14:editId="02577995">
                  <wp:extent cx="5848350" cy="3509010"/>
                  <wp:effectExtent l="0" t="0" r="0" b="0"/>
                  <wp:docPr id="20737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96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848350" cy="3509010"/>
                          </a:xfrm>
                          <a:prstGeom prst="rect">
                            <a:avLst/>
                          </a:prstGeom>
                        </pic:spPr>
                      </pic:pic>
                    </a:graphicData>
                  </a:graphic>
                </wp:inline>
              </w:drawing>
            </w:r>
          </w:p>
        </w:tc>
      </w:tr>
      <w:tr w:rsidR="007310DF" w14:paraId="1C8ADB8B" w14:textId="77777777" w:rsidTr="005D3F6A">
        <w:tc>
          <w:tcPr>
            <w:tcW w:w="9350" w:type="dxa"/>
          </w:tcPr>
          <w:p w14:paraId="2895F954" w14:textId="3FD82538" w:rsidR="007310DF" w:rsidRPr="00050649" w:rsidRDefault="007310DF" w:rsidP="005D3F6A">
            <w:pPr>
              <w:rPr>
                <w:rFonts w:ascii="Calibri" w:eastAsia="Calibri" w:hAnsi="Calibri" w:cs="Calibri"/>
                <w:b/>
                <w:bCs/>
                <w:color w:val="000000" w:themeColor="text1"/>
              </w:rPr>
            </w:pPr>
            <w:r w:rsidRPr="00885122">
              <w:rPr>
                <w:rFonts w:ascii="Calibri" w:eastAsia="Calibri" w:hAnsi="Calibri" w:cs="Calibri"/>
                <w:b/>
                <w:bCs/>
                <w:i/>
                <w:iCs/>
                <w:color w:val="000000" w:themeColor="text1"/>
              </w:rPr>
              <w:lastRenderedPageBreak/>
              <w:t>Figure 1</w:t>
            </w:r>
            <w:r w:rsidR="00231A89">
              <w:rPr>
                <w:rFonts w:ascii="Calibri" w:eastAsia="Calibri" w:hAnsi="Calibri" w:cs="Calibri"/>
                <w:b/>
                <w:bCs/>
                <w:i/>
                <w:iCs/>
                <w:color w:val="000000" w:themeColor="text1"/>
              </w:rPr>
              <w:t>3</w:t>
            </w:r>
            <w:r w:rsidRPr="00AB2701">
              <w:rPr>
                <w:rFonts w:ascii="Calibri" w:eastAsia="Calibri" w:hAnsi="Calibri" w:cs="Calibri"/>
                <w:i/>
                <w:iCs/>
                <w:color w:val="000000" w:themeColor="text1"/>
              </w:rPr>
              <w:t>. Observed (points) vs predicted (lines with 95% confidence interval) for Photosystem II Efficiency</w:t>
            </w:r>
            <w:r>
              <w:rPr>
                <w:rFonts w:ascii="Calibri" w:eastAsia="Calibri" w:hAnsi="Calibri" w:cs="Calibri"/>
                <w:i/>
                <w:iCs/>
                <w:color w:val="000000" w:themeColor="text1"/>
              </w:rPr>
              <w:t xml:space="preserve"> measured with two devices</w:t>
            </w:r>
            <w:r w:rsidRPr="00AB2701">
              <w:rPr>
                <w:rFonts w:ascii="Calibri" w:eastAsia="Calibri" w:hAnsi="Calibri" w:cs="Calibri"/>
                <w:i/>
                <w:iCs/>
                <w:color w:val="000000" w:themeColor="text1"/>
              </w:rPr>
              <w:t xml:space="preserve"> across days from germination by microbial consortium inoculation timing in tomato plants</w:t>
            </w:r>
          </w:p>
        </w:tc>
      </w:tr>
    </w:tbl>
    <w:p w14:paraId="598C7ABB"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245E" w14:paraId="05F74F9F" w14:textId="77777777" w:rsidTr="00231A89">
        <w:tc>
          <w:tcPr>
            <w:tcW w:w="9360" w:type="dxa"/>
          </w:tcPr>
          <w:p w14:paraId="6085BED8" w14:textId="430E57A5" w:rsidR="00C0245E" w:rsidRDefault="009842FA" w:rsidP="001B16C5">
            <w:pPr>
              <w:rPr>
                <w:rFonts w:ascii="Calibri" w:eastAsia="Calibri" w:hAnsi="Calibri" w:cs="Calibri"/>
                <w:color w:val="000000" w:themeColor="text1"/>
              </w:rPr>
            </w:pPr>
            <w:r w:rsidRPr="009842FA">
              <w:rPr>
                <w:i/>
                <w:iCs/>
                <w:noProof/>
              </w:rPr>
              <w:drawing>
                <wp:inline distT="0" distB="0" distL="0" distR="0" wp14:anchorId="18452AE3" wp14:editId="308B070E">
                  <wp:extent cx="5943600" cy="3566160"/>
                  <wp:effectExtent l="0" t="0" r="0" b="0"/>
                  <wp:docPr id="1381596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602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566160"/>
                          </a:xfrm>
                          <a:prstGeom prst="rect">
                            <a:avLst/>
                          </a:prstGeom>
                        </pic:spPr>
                      </pic:pic>
                    </a:graphicData>
                  </a:graphic>
                </wp:inline>
              </w:drawing>
            </w:r>
          </w:p>
        </w:tc>
      </w:tr>
      <w:tr w:rsidR="00C0245E" w:rsidRPr="00050649" w14:paraId="176F58A6" w14:textId="77777777" w:rsidTr="00231A89">
        <w:tc>
          <w:tcPr>
            <w:tcW w:w="9360" w:type="dxa"/>
          </w:tcPr>
          <w:p w14:paraId="5F411EC2" w14:textId="2DCD51F2" w:rsidR="00C0245E" w:rsidRDefault="00C0245E" w:rsidP="001B16C5">
            <w:pPr>
              <w:rPr>
                <w:rFonts w:ascii="Calibri" w:eastAsia="Calibri" w:hAnsi="Calibri" w:cs="Calibri"/>
                <w:i/>
                <w:iCs/>
                <w:color w:val="000000" w:themeColor="text1"/>
              </w:rPr>
            </w:pPr>
            <w:r w:rsidRPr="00885122">
              <w:rPr>
                <w:rFonts w:ascii="Calibri" w:eastAsia="Calibri" w:hAnsi="Calibri" w:cs="Calibri"/>
                <w:b/>
                <w:bCs/>
                <w:i/>
                <w:iCs/>
                <w:color w:val="000000" w:themeColor="text1"/>
              </w:rPr>
              <w:t>Figure 1</w:t>
            </w:r>
            <w:r w:rsidR="00231A89">
              <w:rPr>
                <w:rFonts w:ascii="Calibri" w:eastAsia="Calibri" w:hAnsi="Calibri" w:cs="Calibri"/>
                <w:b/>
                <w:bCs/>
                <w:i/>
                <w:iCs/>
                <w:color w:val="000000" w:themeColor="text1"/>
              </w:rPr>
              <w:t>4</w:t>
            </w:r>
            <w:r w:rsidRPr="00AB2701">
              <w:rPr>
                <w:rFonts w:ascii="Calibri" w:eastAsia="Calibri" w:hAnsi="Calibri" w:cs="Calibri"/>
                <w:i/>
                <w:iCs/>
                <w:color w:val="000000" w:themeColor="text1"/>
              </w:rPr>
              <w:t xml:space="preserve">. Observed (points) vs predicted (lines with 95% confidence interval) for </w:t>
            </w:r>
            <w:r>
              <w:rPr>
                <w:rFonts w:ascii="Calibri" w:eastAsia="Calibri" w:hAnsi="Calibri" w:cs="Calibri"/>
                <w:i/>
                <w:iCs/>
                <w:color w:val="000000" w:themeColor="text1"/>
              </w:rPr>
              <w:t xml:space="preserve">plant height across days from germination </w:t>
            </w:r>
            <w:r w:rsidRPr="00AB2701">
              <w:rPr>
                <w:rFonts w:ascii="Calibri" w:eastAsia="Calibri" w:hAnsi="Calibri" w:cs="Calibri"/>
                <w:i/>
                <w:iCs/>
                <w:color w:val="000000" w:themeColor="text1"/>
              </w:rPr>
              <w:t>by microbial consortium inoculation timing in tomato plants</w:t>
            </w:r>
          </w:p>
          <w:p w14:paraId="7BB6307E" w14:textId="4EAF3ABE" w:rsidR="00231A89" w:rsidRPr="00050649" w:rsidRDefault="00231A89" w:rsidP="001B16C5">
            <w:pPr>
              <w:rPr>
                <w:rFonts w:ascii="Calibri" w:eastAsia="Calibri" w:hAnsi="Calibri" w:cs="Calibri"/>
                <w:b/>
                <w:bCs/>
                <w:color w:val="000000" w:themeColor="text1"/>
              </w:rPr>
            </w:pPr>
          </w:p>
        </w:tc>
      </w:tr>
      <w:tr w:rsidR="00231A89" w14:paraId="1CCA39D7" w14:textId="77777777" w:rsidTr="00231A8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9360" w:type="dxa"/>
            <w:tcBorders>
              <w:top w:val="nil"/>
              <w:left w:val="nil"/>
              <w:bottom w:val="nil"/>
              <w:right w:val="nil"/>
            </w:tcBorders>
          </w:tcPr>
          <w:p w14:paraId="78602DCE" w14:textId="77777777" w:rsidR="00231A89" w:rsidRDefault="00231A89" w:rsidP="005C0774">
            <w:pPr>
              <w:rPr>
                <w:rFonts w:ascii="Calibri" w:eastAsia="Calibri" w:hAnsi="Calibri" w:cs="Calibri"/>
                <w:color w:val="000000" w:themeColor="text1"/>
              </w:rPr>
            </w:pPr>
            <w:r>
              <w:rPr>
                <w:noProof/>
              </w:rPr>
              <w:drawing>
                <wp:inline distT="0" distB="0" distL="0" distR="0" wp14:anchorId="4794128D" wp14:editId="169895EC">
                  <wp:extent cx="5629910" cy="3350879"/>
                  <wp:effectExtent l="0" t="0" r="0" b="2540"/>
                  <wp:docPr id="755120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145"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633479" cy="3353003"/>
                          </a:xfrm>
                          <a:prstGeom prst="rect">
                            <a:avLst/>
                          </a:prstGeom>
                        </pic:spPr>
                      </pic:pic>
                    </a:graphicData>
                  </a:graphic>
                </wp:inline>
              </w:drawing>
            </w:r>
          </w:p>
        </w:tc>
      </w:tr>
      <w:tr w:rsidR="00231A89" w14:paraId="140CBBFA" w14:textId="77777777" w:rsidTr="00231A89">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9360" w:type="dxa"/>
            <w:tcBorders>
              <w:top w:val="nil"/>
              <w:left w:val="nil"/>
              <w:bottom w:val="nil"/>
              <w:right w:val="nil"/>
            </w:tcBorders>
          </w:tcPr>
          <w:p w14:paraId="1519A647" w14:textId="5D8F4209" w:rsidR="00231A89" w:rsidRDefault="00231A89" w:rsidP="005C0774">
            <w:pPr>
              <w:rPr>
                <w:rFonts w:ascii="Calibri" w:eastAsia="Calibri" w:hAnsi="Calibri" w:cs="Calibri"/>
                <w:color w:val="000000" w:themeColor="text1"/>
              </w:rPr>
            </w:pPr>
            <w:r w:rsidRPr="0027764C">
              <w:rPr>
                <w:b/>
                <w:bCs/>
                <w:i/>
                <w:iCs/>
              </w:rPr>
              <w:lastRenderedPageBreak/>
              <w:t xml:space="preserve">Figure </w:t>
            </w:r>
            <w:r>
              <w:rPr>
                <w:b/>
                <w:bCs/>
                <w:i/>
                <w:iCs/>
              </w:rPr>
              <w:t>15</w:t>
            </w:r>
            <w:r w:rsidRPr="0027764C">
              <w:rPr>
                <w:b/>
                <w:bCs/>
                <w:i/>
                <w:iCs/>
              </w:rPr>
              <w:t>.</w:t>
            </w:r>
            <w:r w:rsidRPr="00AB2701">
              <w:rPr>
                <w:i/>
                <w:iCs/>
              </w:rPr>
              <w:t xml:space="preserve"> Observed data (points) vs predicted (lines with 95% confidence interval) for mass change over time in biostimulant granules composed of two polymers</w:t>
            </w:r>
          </w:p>
        </w:tc>
      </w:tr>
    </w:tbl>
    <w:p w14:paraId="44DA6334" w14:textId="77777777" w:rsidR="00C0245E" w:rsidRPr="00626402" w:rsidRDefault="00C0245E" w:rsidP="68F16E84">
      <w:pPr>
        <w:rPr>
          <w:i/>
          <w:iCs/>
        </w:rPr>
      </w:pPr>
    </w:p>
    <w:sectPr w:rsidR="00C0245E" w:rsidRPr="00626402" w:rsidSect="002F2482">
      <w:footerReference w:type="default" r:id="rId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A7C684" w14:textId="77777777" w:rsidR="00940502" w:rsidRDefault="00940502">
      <w:pPr>
        <w:spacing w:after="0" w:line="240" w:lineRule="auto"/>
      </w:pPr>
      <w:r>
        <w:separator/>
      </w:r>
    </w:p>
  </w:endnote>
  <w:endnote w:type="continuationSeparator" w:id="0">
    <w:p w14:paraId="18EEE8CF" w14:textId="77777777" w:rsidR="00940502" w:rsidRDefault="00940502">
      <w:pPr>
        <w:spacing w:after="0" w:line="240" w:lineRule="auto"/>
      </w:pPr>
      <w:r>
        <w:continuationSeparator/>
      </w:r>
    </w:p>
  </w:endnote>
  <w:endnote w:type="continuationNotice" w:id="1">
    <w:p w14:paraId="0337C9E7" w14:textId="77777777" w:rsidR="00940502" w:rsidRDefault="009405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530721" w14:textId="77777777" w:rsidR="00940502" w:rsidRDefault="00940502">
      <w:pPr>
        <w:spacing w:after="0" w:line="240" w:lineRule="auto"/>
      </w:pPr>
      <w:r>
        <w:separator/>
      </w:r>
    </w:p>
  </w:footnote>
  <w:footnote w:type="continuationSeparator" w:id="0">
    <w:p w14:paraId="2C56EFB4" w14:textId="77777777" w:rsidR="00940502" w:rsidRDefault="00940502">
      <w:pPr>
        <w:spacing w:after="0" w:line="240" w:lineRule="auto"/>
      </w:pPr>
      <w:r>
        <w:continuationSeparator/>
      </w:r>
    </w:p>
  </w:footnote>
  <w:footnote w:type="continuationNotice" w:id="1">
    <w:p w14:paraId="2D5B27BC" w14:textId="77777777" w:rsidR="00940502" w:rsidRDefault="0094050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42EA"/>
    <w:rsid w:val="0000662B"/>
    <w:rsid w:val="0000A185"/>
    <w:rsid w:val="00011AAB"/>
    <w:rsid w:val="00012935"/>
    <w:rsid w:val="00022655"/>
    <w:rsid w:val="000326AF"/>
    <w:rsid w:val="00050649"/>
    <w:rsid w:val="000559A8"/>
    <w:rsid w:val="0007517A"/>
    <w:rsid w:val="00076B71"/>
    <w:rsid w:val="00077F20"/>
    <w:rsid w:val="0008162B"/>
    <w:rsid w:val="00082753"/>
    <w:rsid w:val="00086F4C"/>
    <w:rsid w:val="000903BB"/>
    <w:rsid w:val="000A297F"/>
    <w:rsid w:val="000A3DD1"/>
    <w:rsid w:val="000A6AF3"/>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1018"/>
    <w:rsid w:val="001B241F"/>
    <w:rsid w:val="001B69E5"/>
    <w:rsid w:val="001D331B"/>
    <w:rsid w:val="001D636B"/>
    <w:rsid w:val="001F0E45"/>
    <w:rsid w:val="00201D98"/>
    <w:rsid w:val="00202704"/>
    <w:rsid w:val="00212BF5"/>
    <w:rsid w:val="00214C34"/>
    <w:rsid w:val="002169B9"/>
    <w:rsid w:val="00220C32"/>
    <w:rsid w:val="002258A6"/>
    <w:rsid w:val="002270FC"/>
    <w:rsid w:val="00231A89"/>
    <w:rsid w:val="00240C57"/>
    <w:rsid w:val="00240F07"/>
    <w:rsid w:val="002523F9"/>
    <w:rsid w:val="0025478A"/>
    <w:rsid w:val="00260F8F"/>
    <w:rsid w:val="00272492"/>
    <w:rsid w:val="0027764C"/>
    <w:rsid w:val="00280781"/>
    <w:rsid w:val="00280D8B"/>
    <w:rsid w:val="00283361"/>
    <w:rsid w:val="00284370"/>
    <w:rsid w:val="00294175"/>
    <w:rsid w:val="002960A2"/>
    <w:rsid w:val="002A43BB"/>
    <w:rsid w:val="002A69A2"/>
    <w:rsid w:val="002A732D"/>
    <w:rsid w:val="002B674F"/>
    <w:rsid w:val="002C23A0"/>
    <w:rsid w:val="002C48C3"/>
    <w:rsid w:val="002F2482"/>
    <w:rsid w:val="002F5686"/>
    <w:rsid w:val="00301C54"/>
    <w:rsid w:val="00303DB3"/>
    <w:rsid w:val="003341FD"/>
    <w:rsid w:val="00335566"/>
    <w:rsid w:val="00335DD9"/>
    <w:rsid w:val="00345436"/>
    <w:rsid w:val="00347353"/>
    <w:rsid w:val="0035DAF4"/>
    <w:rsid w:val="00364B6E"/>
    <w:rsid w:val="00371554"/>
    <w:rsid w:val="00375062"/>
    <w:rsid w:val="00376A40"/>
    <w:rsid w:val="003A238F"/>
    <w:rsid w:val="003B5028"/>
    <w:rsid w:val="003C03BB"/>
    <w:rsid w:val="003C6327"/>
    <w:rsid w:val="003C759B"/>
    <w:rsid w:val="003D0FD6"/>
    <w:rsid w:val="003D535C"/>
    <w:rsid w:val="003D71FA"/>
    <w:rsid w:val="003E0CA3"/>
    <w:rsid w:val="003E4C5A"/>
    <w:rsid w:val="003E558F"/>
    <w:rsid w:val="003E7051"/>
    <w:rsid w:val="003F0781"/>
    <w:rsid w:val="00401FEE"/>
    <w:rsid w:val="00417933"/>
    <w:rsid w:val="00431240"/>
    <w:rsid w:val="00432184"/>
    <w:rsid w:val="00436331"/>
    <w:rsid w:val="00442C31"/>
    <w:rsid w:val="00445495"/>
    <w:rsid w:val="00454D90"/>
    <w:rsid w:val="00464A62"/>
    <w:rsid w:val="004765B7"/>
    <w:rsid w:val="004806F8"/>
    <w:rsid w:val="0048349C"/>
    <w:rsid w:val="00494F7A"/>
    <w:rsid w:val="004A37B5"/>
    <w:rsid w:val="004C000D"/>
    <w:rsid w:val="004C3A74"/>
    <w:rsid w:val="004D5D54"/>
    <w:rsid w:val="004E793A"/>
    <w:rsid w:val="00513C4E"/>
    <w:rsid w:val="0054022A"/>
    <w:rsid w:val="00552F85"/>
    <w:rsid w:val="00563B3A"/>
    <w:rsid w:val="005641BC"/>
    <w:rsid w:val="0059451C"/>
    <w:rsid w:val="0059585B"/>
    <w:rsid w:val="00597B16"/>
    <w:rsid w:val="005B39DA"/>
    <w:rsid w:val="005CCD95"/>
    <w:rsid w:val="005D0B3F"/>
    <w:rsid w:val="005D43F3"/>
    <w:rsid w:val="005E0600"/>
    <w:rsid w:val="005F11A6"/>
    <w:rsid w:val="006176C3"/>
    <w:rsid w:val="0062118E"/>
    <w:rsid w:val="00626402"/>
    <w:rsid w:val="0063405D"/>
    <w:rsid w:val="006352AC"/>
    <w:rsid w:val="006565C3"/>
    <w:rsid w:val="0066736F"/>
    <w:rsid w:val="00681A83"/>
    <w:rsid w:val="00683E51"/>
    <w:rsid w:val="006EF1FC"/>
    <w:rsid w:val="006F4585"/>
    <w:rsid w:val="006FC3E4"/>
    <w:rsid w:val="00714343"/>
    <w:rsid w:val="007274F0"/>
    <w:rsid w:val="007310DF"/>
    <w:rsid w:val="00742562"/>
    <w:rsid w:val="00745C05"/>
    <w:rsid w:val="00745F97"/>
    <w:rsid w:val="007470B2"/>
    <w:rsid w:val="00756858"/>
    <w:rsid w:val="00761356"/>
    <w:rsid w:val="00766073"/>
    <w:rsid w:val="00783083"/>
    <w:rsid w:val="00796461"/>
    <w:rsid w:val="007B2408"/>
    <w:rsid w:val="007B2521"/>
    <w:rsid w:val="007D7AE7"/>
    <w:rsid w:val="007E2C32"/>
    <w:rsid w:val="007E5636"/>
    <w:rsid w:val="0081C816"/>
    <w:rsid w:val="0082273B"/>
    <w:rsid w:val="0082340F"/>
    <w:rsid w:val="00852B34"/>
    <w:rsid w:val="00856343"/>
    <w:rsid w:val="0086030E"/>
    <w:rsid w:val="00864CF7"/>
    <w:rsid w:val="00866474"/>
    <w:rsid w:val="00885122"/>
    <w:rsid w:val="008923EA"/>
    <w:rsid w:val="008A4A4C"/>
    <w:rsid w:val="008AB1B6"/>
    <w:rsid w:val="008B0B77"/>
    <w:rsid w:val="008B1D87"/>
    <w:rsid w:val="008B6221"/>
    <w:rsid w:val="008BB00E"/>
    <w:rsid w:val="008D0655"/>
    <w:rsid w:val="008D15DB"/>
    <w:rsid w:val="008D26A7"/>
    <w:rsid w:val="008F4040"/>
    <w:rsid w:val="008F4830"/>
    <w:rsid w:val="00903631"/>
    <w:rsid w:val="00912876"/>
    <w:rsid w:val="00914FE6"/>
    <w:rsid w:val="0091633A"/>
    <w:rsid w:val="009304A4"/>
    <w:rsid w:val="00940502"/>
    <w:rsid w:val="00962FFA"/>
    <w:rsid w:val="0097325A"/>
    <w:rsid w:val="00975D94"/>
    <w:rsid w:val="0097721A"/>
    <w:rsid w:val="009842FA"/>
    <w:rsid w:val="00990B46"/>
    <w:rsid w:val="00993D91"/>
    <w:rsid w:val="009B1DB7"/>
    <w:rsid w:val="009D1B2F"/>
    <w:rsid w:val="009D1C1C"/>
    <w:rsid w:val="009E22AB"/>
    <w:rsid w:val="009E4214"/>
    <w:rsid w:val="009F0151"/>
    <w:rsid w:val="00A10274"/>
    <w:rsid w:val="00A145F1"/>
    <w:rsid w:val="00A407F4"/>
    <w:rsid w:val="00A504C8"/>
    <w:rsid w:val="00A5499D"/>
    <w:rsid w:val="00A5604A"/>
    <w:rsid w:val="00A63F69"/>
    <w:rsid w:val="00A722DE"/>
    <w:rsid w:val="00A75B47"/>
    <w:rsid w:val="00A76E0F"/>
    <w:rsid w:val="00A77465"/>
    <w:rsid w:val="00A77D26"/>
    <w:rsid w:val="00A820DF"/>
    <w:rsid w:val="00A86E4C"/>
    <w:rsid w:val="00A93024"/>
    <w:rsid w:val="00A9395B"/>
    <w:rsid w:val="00AA4FFD"/>
    <w:rsid w:val="00AB2701"/>
    <w:rsid w:val="00AB3B68"/>
    <w:rsid w:val="00AC6F35"/>
    <w:rsid w:val="00AE7706"/>
    <w:rsid w:val="00AF299C"/>
    <w:rsid w:val="00AF2F84"/>
    <w:rsid w:val="00B3091E"/>
    <w:rsid w:val="00B32C64"/>
    <w:rsid w:val="00B4020D"/>
    <w:rsid w:val="00B42E3D"/>
    <w:rsid w:val="00B47102"/>
    <w:rsid w:val="00B51AAD"/>
    <w:rsid w:val="00B6044B"/>
    <w:rsid w:val="00B6701E"/>
    <w:rsid w:val="00B718A7"/>
    <w:rsid w:val="00B7417D"/>
    <w:rsid w:val="00BB2951"/>
    <w:rsid w:val="00BB3BBC"/>
    <w:rsid w:val="00BB4A6F"/>
    <w:rsid w:val="00BC4D5C"/>
    <w:rsid w:val="00BC5DEF"/>
    <w:rsid w:val="00BE14A2"/>
    <w:rsid w:val="00BE3C97"/>
    <w:rsid w:val="00BF2DA6"/>
    <w:rsid w:val="00C0245E"/>
    <w:rsid w:val="00C25A46"/>
    <w:rsid w:val="00C2663A"/>
    <w:rsid w:val="00C42D9F"/>
    <w:rsid w:val="00C52D8B"/>
    <w:rsid w:val="00C53CC8"/>
    <w:rsid w:val="00C561BB"/>
    <w:rsid w:val="00C63F27"/>
    <w:rsid w:val="00C95B6E"/>
    <w:rsid w:val="00C96FBD"/>
    <w:rsid w:val="00CA1383"/>
    <w:rsid w:val="00CA1E22"/>
    <w:rsid w:val="00CC0256"/>
    <w:rsid w:val="00CF6CC8"/>
    <w:rsid w:val="00D02D31"/>
    <w:rsid w:val="00D11F27"/>
    <w:rsid w:val="00D22C5B"/>
    <w:rsid w:val="00D32E47"/>
    <w:rsid w:val="00D32EF7"/>
    <w:rsid w:val="00D34297"/>
    <w:rsid w:val="00D36B25"/>
    <w:rsid w:val="00D46158"/>
    <w:rsid w:val="00D54F44"/>
    <w:rsid w:val="00D62823"/>
    <w:rsid w:val="00D71C18"/>
    <w:rsid w:val="00D72F3A"/>
    <w:rsid w:val="00D80392"/>
    <w:rsid w:val="00D912D9"/>
    <w:rsid w:val="00D94E1C"/>
    <w:rsid w:val="00DA207D"/>
    <w:rsid w:val="00DC0552"/>
    <w:rsid w:val="00DC3DF1"/>
    <w:rsid w:val="00DC6777"/>
    <w:rsid w:val="00DD2F0F"/>
    <w:rsid w:val="00DD3999"/>
    <w:rsid w:val="00E046BE"/>
    <w:rsid w:val="00E1132E"/>
    <w:rsid w:val="00E2056D"/>
    <w:rsid w:val="00E2347D"/>
    <w:rsid w:val="00E3073E"/>
    <w:rsid w:val="00E34895"/>
    <w:rsid w:val="00E42E06"/>
    <w:rsid w:val="00E44861"/>
    <w:rsid w:val="00E5E03D"/>
    <w:rsid w:val="00E603D3"/>
    <w:rsid w:val="00E721AE"/>
    <w:rsid w:val="00E744D7"/>
    <w:rsid w:val="00E97301"/>
    <w:rsid w:val="00EC2D64"/>
    <w:rsid w:val="00EC325E"/>
    <w:rsid w:val="00ED2A3A"/>
    <w:rsid w:val="00EE62E4"/>
    <w:rsid w:val="00F20875"/>
    <w:rsid w:val="00F33035"/>
    <w:rsid w:val="00F364F6"/>
    <w:rsid w:val="00F46A14"/>
    <w:rsid w:val="00F50A84"/>
    <w:rsid w:val="00F67F54"/>
    <w:rsid w:val="00F72802"/>
    <w:rsid w:val="00F776EA"/>
    <w:rsid w:val="00F83D7B"/>
    <w:rsid w:val="00F97A95"/>
    <w:rsid w:val="00FA0A68"/>
    <w:rsid w:val="00FB513A"/>
    <w:rsid w:val="00FB5452"/>
    <w:rsid w:val="00FC0393"/>
    <w:rsid w:val="00FD0A67"/>
    <w:rsid w:val="00FE229E"/>
    <w:rsid w:val="00FE2844"/>
    <w:rsid w:val="00FE2F2F"/>
    <w:rsid w:val="00FE37F2"/>
    <w:rsid w:val="00FE4DA8"/>
    <w:rsid w:val="00FE619B"/>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zachpeagler/Thesis/tree/main/fig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bretfel@kennesaw.edu" TargetMode="Externa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2.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3.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28</Pages>
  <Words>10142</Words>
  <Characters>57810</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15</cp:revision>
  <dcterms:created xsi:type="dcterms:W3CDTF">2025-04-16T00:00:00Z</dcterms:created>
  <dcterms:modified xsi:type="dcterms:W3CDTF">2025-05-03T16:25:00Z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