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8">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9">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1BF244E5"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Finding sustainable ways to feed an ever-expanding population while reducing our reliance on synthetic fertilizers is of the utmost importance to humanity. To accomplish this, new sustainable agriculture techniques </w:t>
      </w:r>
      <w:proofErr w:type="gramStart"/>
      <w:r w:rsidRPr="4825ED53">
        <w:rPr>
          <w:rFonts w:ascii="Calibri" w:eastAsia="Calibri" w:hAnsi="Calibri" w:cs="Calibri"/>
          <w:color w:val="000000" w:themeColor="text1"/>
        </w:rPr>
        <w:t>are required</w:t>
      </w:r>
      <w:proofErr w:type="gramEnd"/>
      <w:r w:rsidRPr="4825ED53">
        <w:rPr>
          <w:rFonts w:ascii="Calibri" w:eastAsia="Calibri" w:hAnsi="Calibri" w:cs="Calibri"/>
          <w:color w:val="000000" w:themeColor="text1"/>
        </w:rPr>
        <w:t>.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w:t>
      </w:r>
      <w:proofErr w:type="gramStart"/>
      <w:r w:rsidRPr="4825ED53">
        <w:rPr>
          <w:rFonts w:ascii="Calibri" w:eastAsia="Calibri" w:hAnsi="Calibri" w:cs="Calibri"/>
          <w:color w:val="000000" w:themeColor="text1"/>
        </w:rPr>
        <w:t>be tailored</w:t>
      </w:r>
      <w:proofErr w:type="gramEnd"/>
      <w:r w:rsidRPr="4825ED53">
        <w:rPr>
          <w:rFonts w:ascii="Calibri" w:eastAsia="Calibri" w:hAnsi="Calibri" w:cs="Calibri"/>
          <w:color w:val="000000" w:themeColor="text1"/>
        </w:rPr>
        <w:t xml:space="preserve">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 xml:space="preserve">hile commercial biofertilizers do currently exist, their widespread implementation has </w:t>
      </w:r>
      <w:proofErr w:type="gramStart"/>
      <w:r w:rsidRPr="4825ED53">
        <w:rPr>
          <w:rFonts w:ascii="Calibri" w:eastAsia="Calibri" w:hAnsi="Calibri" w:cs="Calibri"/>
          <w:color w:val="000000" w:themeColor="text1"/>
        </w:rPr>
        <w:t>been hindered</w:t>
      </w:r>
      <w:proofErr w:type="gramEnd"/>
      <w:r w:rsidRPr="4825ED53">
        <w:rPr>
          <w:rFonts w:ascii="Calibri" w:eastAsia="Calibri" w:hAnsi="Calibri" w:cs="Calibri"/>
          <w:color w:val="000000" w:themeColor="text1"/>
        </w:rPr>
        <w:t xml:space="preserve">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beads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4E3E7549"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w:t>
      </w:r>
      <w:proofErr w:type="gramStart"/>
      <w:r>
        <w:t>. . . .</w:t>
      </w:r>
      <w:proofErr w:type="gramEnd"/>
      <w:r>
        <w:t xml:space="preserve"> .</w:t>
      </w:r>
      <w:r>
        <w:tab/>
      </w:r>
      <w:r w:rsidRPr="68F16E84">
        <w:t>9</w:t>
      </w:r>
    </w:p>
    <w:p w14:paraId="71F9CB69" w14:textId="150A1902"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 </w:t>
      </w:r>
      <w:proofErr w:type="gramStart"/>
      <w:r w:rsidR="00417933">
        <w:t>12</w:t>
      </w:r>
      <w:proofErr w:type="gramEnd"/>
    </w:p>
    <w:p w14:paraId="3081D11F" w14:textId="542CEED3" w:rsidR="41BAB78F" w:rsidRDefault="00BB3BBC" w:rsidP="007E2C32">
      <w:pPr>
        <w:tabs>
          <w:tab w:val="right" w:pos="9360"/>
        </w:tabs>
        <w:spacing w:line="240" w:lineRule="auto"/>
      </w:pPr>
      <w:r>
        <w:t>VIII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6DC9FD5F" w:rsidRPr="68F16E84">
        <w:t>1</w:t>
      </w:r>
      <w:r w:rsidR="000D0B98">
        <w:t>3</w:t>
      </w:r>
    </w:p>
    <w:p w14:paraId="1CE51AEA" w14:textId="3A9D1835" w:rsidR="41BAB78F" w:rsidRDefault="00BB3BBC" w:rsidP="007E2C32">
      <w:pPr>
        <w:tabs>
          <w:tab w:val="right" w:pos="9360"/>
        </w:tabs>
        <w:spacing w:line="240" w:lineRule="auto"/>
      </w:pPr>
      <w:r>
        <w:t>I</w:t>
      </w:r>
      <w:r w:rsidR="41BAB78F" w:rsidRPr="68F16E84">
        <w:t>X. Figures . . . . . . . . . . . . . . . . . . . . . . . . . . . . . . . . . . . . . . . . . . . . . . . . . . . . . . . . . . . . . . . . .</w:t>
      </w:r>
      <w:r w:rsidR="1508DCD2" w:rsidRPr="68F16E84">
        <w:t xml:space="preserve"> .</w:t>
      </w:r>
      <w:r w:rsidR="007E2C32">
        <w:t xml:space="preserve"> . . . . . . </w:t>
      </w:r>
      <w:proofErr w:type="gramStart"/>
      <w:r w:rsidR="007E2C32">
        <w:t>. . . .</w:t>
      </w:r>
      <w:proofErr w:type="gramEnd"/>
      <w:r w:rsidR="007E2C32">
        <w:t xml:space="preserve"> . </w:t>
      </w:r>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461A1DC7">
      <w:pPr>
        <w:pStyle w:val="ListParagraph"/>
        <w:numPr>
          <w:ilvl w:val="0"/>
          <w:numId w:val="44"/>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1CA8B3D7"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w:t>
      </w:r>
      <w:proofErr w:type="gramStart"/>
      <w:r w:rsidRPr="68F16E84">
        <w:rPr>
          <w:rFonts w:ascii="Calibri" w:eastAsia="Calibri" w:hAnsi="Calibri" w:cs="Calibri"/>
          <w:color w:val="000000" w:themeColor="text1"/>
        </w:rPr>
        <w:t>8</w:t>
      </w:r>
      <w:proofErr w:type="gramEnd"/>
      <w:r w:rsidRPr="68F16E84">
        <w:rPr>
          <w:rFonts w:ascii="Calibri" w:eastAsia="Calibri" w:hAnsi="Calibri" w:cs="Calibri"/>
          <w:color w:val="000000" w:themeColor="text1"/>
        </w:rPr>
        <w:t xml:space="preserve">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current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w:t>
      </w:r>
      <w:proofErr w:type="gramStart"/>
      <w:r w:rsidR="63711250" w:rsidRPr="68F16E84">
        <w:rPr>
          <w:rFonts w:ascii="Calibri" w:eastAsia="Calibri" w:hAnsi="Calibri" w:cs="Calibri"/>
          <w:color w:val="000000" w:themeColor="text1"/>
        </w:rPr>
        <w:t>be</w:t>
      </w:r>
      <w:proofErr w:type="gramEnd"/>
      <w:r w:rsidR="63711250" w:rsidRPr="68F16E84">
        <w:rPr>
          <w:rFonts w:ascii="Calibri" w:eastAsia="Calibri" w:hAnsi="Calibri" w:cs="Calibri"/>
          <w:color w:val="000000" w:themeColor="text1"/>
        </w:rPr>
        <w:t xml:space="preserv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w:t>
      </w:r>
      <w:proofErr w:type="gramStart"/>
      <w:r w:rsidR="0035DAF4" w:rsidRPr="4825ED53">
        <w:rPr>
          <w:rFonts w:ascii="Calibri" w:eastAsia="Calibri" w:hAnsi="Calibri" w:cs="Calibri"/>
          <w:color w:val="000000" w:themeColor="text1"/>
        </w:rPr>
        <w:t>or</w:t>
      </w:r>
      <w:proofErr w:type="gramEnd"/>
      <w:r w:rsidR="0035DAF4" w:rsidRPr="4825ED53">
        <w:rPr>
          <w:rFonts w:ascii="Calibri" w:eastAsia="Calibri" w:hAnsi="Calibri" w:cs="Calibri"/>
          <w:color w:val="000000" w:themeColor="text1"/>
        </w:rPr>
        <w:t xml:space="preserve">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proofErr w:type="gramStart"/>
      <w:r w:rsidRPr="4825ED53">
        <w:rPr>
          <w:rFonts w:ascii="Calibri" w:eastAsia="Calibri" w:hAnsi="Calibri" w:cs="Calibri"/>
          <w:color w:val="000000" w:themeColor="text1"/>
        </w:rPr>
        <w:t>are currently held</w:t>
      </w:r>
      <w:proofErr w:type="gramEnd"/>
      <w:r w:rsidRPr="4825ED53">
        <w:rPr>
          <w:rFonts w:ascii="Calibri" w:eastAsia="Calibri" w:hAnsi="Calibri" w:cs="Calibri"/>
          <w:color w:val="000000" w:themeColor="text1"/>
        </w:rPr>
        <w:t xml:space="preserve">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7A7DE1AB"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Current carrier materials can </w:t>
      </w:r>
      <w:proofErr w:type="gramStart"/>
      <w:r w:rsidRPr="4825ED53">
        <w:rPr>
          <w:rFonts w:ascii="Calibri" w:eastAsia="Calibri" w:hAnsi="Calibri" w:cs="Calibri"/>
          <w:color w:val="000000" w:themeColor="text1"/>
        </w:rPr>
        <w:t>be classified</w:t>
      </w:r>
      <w:proofErr w:type="gramEnd"/>
      <w:r w:rsidRPr="4825ED53">
        <w:rPr>
          <w:rFonts w:ascii="Calibri" w:eastAsia="Calibri" w:hAnsi="Calibri" w:cs="Calibri"/>
          <w:color w:val="000000" w:themeColor="text1"/>
        </w:rPr>
        <w:t xml:space="preserve">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w:t>
      </w:r>
      <w:proofErr w:type="gramStart"/>
      <w:r w:rsidR="3C92311B" w:rsidRPr="4825ED53">
        <w:rPr>
          <w:rFonts w:ascii="Calibri" w:eastAsia="Calibri" w:hAnsi="Calibri" w:cs="Calibri"/>
          <w:color w:val="000000" w:themeColor="text1"/>
        </w:rPr>
        <w:t>almost exclusively</w:t>
      </w:r>
      <w:proofErr w:type="gramEnd"/>
      <w:r w:rsidR="3C92311B" w:rsidRPr="4825ED53">
        <w:rPr>
          <w:rFonts w:ascii="Calibri" w:eastAsia="Calibri" w:hAnsi="Calibri" w:cs="Calibri"/>
          <w:color w:val="000000" w:themeColor="text1"/>
        </w:rPr>
        <w:t xml:space="preserve"> as a foliar inoculation. </w:t>
      </w:r>
      <w:r w:rsidR="36AFCCD9" w:rsidRPr="4825ED53">
        <w:rPr>
          <w:rFonts w:ascii="Calibri" w:eastAsia="Calibri" w:hAnsi="Calibri" w:cs="Calibri"/>
          <w:color w:val="000000" w:themeColor="text1"/>
        </w:rPr>
        <w:t xml:space="preserve">Soil inoculation is more effective at increasing yield than foliar inoculation (Li </w:t>
      </w:r>
      <w:r w:rsidR="36AFCCD9" w:rsidRPr="4825ED53">
        <w:rPr>
          <w:rFonts w:ascii="Calibri" w:eastAsia="Calibri" w:hAnsi="Calibri" w:cs="Calibri"/>
          <w:i/>
          <w:iCs/>
          <w:color w:val="000000" w:themeColor="text1"/>
        </w:rPr>
        <w:t xml:space="preserve">et al., </w:t>
      </w:r>
      <w:r w:rsidR="36AFCCD9" w:rsidRPr="4825ED53">
        <w:rPr>
          <w:rFonts w:ascii="Calibri" w:eastAsia="Calibri" w:hAnsi="Calibri" w:cs="Calibri"/>
          <w:color w:val="000000" w:themeColor="text1"/>
        </w:rPr>
        <w:t xml:space="preserve">2022).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ry inoculants have shown inconsistent results in the 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proofErr w:type="gramStart"/>
      <w:r w:rsidR="189580F0" w:rsidRPr="4825ED53">
        <w:rPr>
          <w:rFonts w:ascii="Calibri" w:eastAsia="Calibri" w:hAnsi="Calibri" w:cs="Calibri"/>
          <w:color w:val="000000" w:themeColor="text1"/>
        </w:rPr>
        <w:t>are easily contaminated</w:t>
      </w:r>
      <w:proofErr w:type="gramEnd"/>
      <w:r w:rsidRPr="4825ED53">
        <w:rPr>
          <w:rFonts w:ascii="Calibri" w:eastAsia="Calibri" w:hAnsi="Calibri" w:cs="Calibri"/>
          <w:color w:val="000000" w:themeColor="text1"/>
        </w:rPr>
        <w:t xml:space="preserve">, preventing their implementation. To </w:t>
      </w:r>
      <w:r w:rsidRPr="4825ED53">
        <w:rPr>
          <w:rFonts w:ascii="Calibri" w:eastAsia="Calibri" w:hAnsi="Calibri" w:cs="Calibri"/>
          <w:color w:val="000000" w:themeColor="text1"/>
        </w:rPr>
        <w:lastRenderedPageBreak/>
        <w:t xml:space="preserve">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and simple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D8D42D0"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Pr="4825ED53">
        <w:rPr>
          <w:rFonts w:ascii="Calibri" w:eastAsia="Calibri" w:hAnsi="Calibri" w:cs="Calibri"/>
          <w:color w:val="000000" w:themeColor="text1"/>
        </w:rPr>
        <w:t>beads</w:t>
      </w:r>
      <w:r w:rsidR="06687DBB" w:rsidRPr="4825ED53">
        <w:rPr>
          <w:rFonts w:ascii="Calibri" w:eastAsia="Calibri" w:hAnsi="Calibri" w:cs="Calibri"/>
          <w:color w:val="000000" w:themeColor="text1"/>
        </w:rPr>
        <w:t xml:space="preserve"> which can then </w:t>
      </w:r>
      <w:proofErr w:type="gramStart"/>
      <w:r w:rsidR="06687DBB" w:rsidRPr="4825ED53">
        <w:rPr>
          <w:rFonts w:ascii="Calibri" w:eastAsia="Calibri" w:hAnsi="Calibri" w:cs="Calibri"/>
          <w:color w:val="000000" w:themeColor="text1"/>
        </w:rPr>
        <w:t>be dried</w:t>
      </w:r>
      <w:proofErr w:type="gramEnd"/>
      <w:r w:rsidR="06687DBB" w:rsidRPr="4825ED53">
        <w:rPr>
          <w:rFonts w:ascii="Calibri" w:eastAsia="Calibri" w:hAnsi="Calibri" w:cs="Calibri"/>
          <w:color w:val="000000" w:themeColor="text1"/>
        </w:rPr>
        <w:t xml:space="preserve">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w:t>
      </w:r>
      <w:proofErr w:type="gramStart"/>
      <w:r w:rsidRPr="4825ED53">
        <w:rPr>
          <w:rFonts w:ascii="Calibri" w:eastAsia="Calibri" w:hAnsi="Calibri" w:cs="Calibri"/>
          <w:color w:val="000000" w:themeColor="text1"/>
        </w:rPr>
        <w:t>been shown</w:t>
      </w:r>
      <w:proofErr w:type="gramEnd"/>
      <w:r w:rsidRPr="4825ED53">
        <w:rPr>
          <w:rFonts w:ascii="Calibri" w:eastAsia="Calibri" w:hAnsi="Calibri" w:cs="Calibri"/>
          <w:color w:val="000000" w:themeColor="text1"/>
        </w:rPr>
        <w:t xml:space="preserve"> to increase plant growth and stress tolerance in </w:t>
      </w:r>
      <w:r w:rsidR="31F0DD3F" w:rsidRPr="4825ED53">
        <w:rPr>
          <w:rFonts w:ascii="Calibri" w:eastAsia="Calibri" w:hAnsi="Calibri" w:cs="Calibri"/>
          <w:color w:val="000000" w:themeColor="text1"/>
        </w:rPr>
        <w:t>tomato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beads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59451C">
        <w:rPr>
          <w:rFonts w:ascii="Calibri" w:eastAsia="Calibri" w:hAnsi="Calibri" w:cs="Calibri"/>
          <w:color w:val="000000" w:themeColor="text1"/>
        </w:rPr>
        <w:t xml:space="preserve"> (</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1DC02F45"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w:t>
      </w:r>
      <w:proofErr w:type="gramStart"/>
      <w:r w:rsidR="3EED0D8C" w:rsidRPr="4825ED53">
        <w:rPr>
          <w:rFonts w:ascii="Calibri" w:eastAsia="Calibri" w:hAnsi="Calibri" w:cs="Calibri"/>
          <w:color w:val="000000" w:themeColor="text1"/>
        </w:rPr>
        <w:t>been shown</w:t>
      </w:r>
      <w:proofErr w:type="gramEnd"/>
      <w:r w:rsidR="3EED0D8C" w:rsidRPr="4825ED53">
        <w:rPr>
          <w:rFonts w:ascii="Calibri" w:eastAsia="Calibri" w:hAnsi="Calibri" w:cs="Calibri"/>
          <w:color w:val="000000" w:themeColor="text1"/>
        </w:rPr>
        <w:t xml:space="preserve">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0AB90EAA" w:rsidR="3EED0D8C" w:rsidRDefault="3EED0D8C" w:rsidP="68F16E84">
      <w:pPr>
        <w:spacing w:line="240" w:lineRule="auto"/>
        <w:ind w:firstLine="720"/>
        <w:rPr>
          <w:ins w:id="0" w:author="Zach Peagler" w:date="2025-01-28T08:50:00Z" w16du:dateUtc="2025-01-28T13:50:00Z"/>
          <w:rFonts w:ascii="Calibri" w:eastAsia="Calibri" w:hAnsi="Calibri" w:cs="Calibri"/>
          <w:color w:val="000000" w:themeColor="text1"/>
        </w:rPr>
      </w:pPr>
      <w:r w:rsidRPr="68F16E84">
        <w:rPr>
          <w:rFonts w:ascii="Calibri" w:eastAsia="Calibri" w:hAnsi="Calibri" w:cs="Calibri"/>
          <w:color w:val="000000" w:themeColor="text1"/>
        </w:rPr>
        <w:t xml:space="preserve">Chitosan, as shown in </w:t>
      </w:r>
      <w:r w:rsidRPr="68F16E84">
        <w:rPr>
          <w:rFonts w:ascii="Calibri" w:eastAsia="Calibri" w:hAnsi="Calibri" w:cs="Calibri"/>
          <w:b/>
          <w:bCs/>
          <w:color w:val="000000" w:themeColor="text1"/>
        </w:rPr>
        <w:t xml:space="preserve">Figure 1 </w:t>
      </w:r>
      <w:r w:rsidRPr="68F16E84">
        <w:rPr>
          <w:rFonts w:ascii="Calibri" w:eastAsia="Calibri" w:hAnsi="Calibri" w:cs="Calibri"/>
          <w:color w:val="000000" w:themeColor="text1"/>
        </w:rPr>
        <w:t xml:space="preserve">provided by Hao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(2017), is made up of repeating N-acetylated glucosamine units, </w:t>
      </w:r>
      <w:bookmarkStart w:id="1" w:name="_Int_2bDxTgWf"/>
      <w:proofErr w:type="gramStart"/>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1"/>
      <w:proofErr w:type="gramEnd"/>
      <w:r w:rsidRPr="68F16E84">
        <w:rPr>
          <w:rFonts w:ascii="Calibri" w:eastAsia="Calibri" w:hAnsi="Calibri" w:cs="Calibri"/>
          <w:color w:val="000000" w:themeColor="text1"/>
        </w:rPr>
        <w:t xml:space="preserve"> deacetylated. When combined with an acid, the deacetylated amine groups protonate, becoming NH3+. This allows the amine groups to </w:t>
      </w:r>
      <w:proofErr w:type="gramStart"/>
      <w:r w:rsidRPr="68F16E84">
        <w:rPr>
          <w:rFonts w:ascii="Calibri" w:eastAsia="Calibri" w:hAnsi="Calibri" w:cs="Calibri"/>
          <w:color w:val="000000" w:themeColor="text1"/>
        </w:rPr>
        <w:t>act as</w:t>
      </w:r>
      <w:proofErr w:type="gramEnd"/>
      <w:r w:rsidRPr="68F16E84">
        <w:rPr>
          <w:rFonts w:ascii="Calibri" w:eastAsia="Calibri" w:hAnsi="Calibri" w:cs="Calibri"/>
          <w:color w:val="000000" w:themeColor="text1"/>
        </w:rPr>
        <w:t xml:space="preserve">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ation, have large impacts on the final bead 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 xml:space="preserve">Acetic acid </w:t>
      </w:r>
      <w:proofErr w:type="gramStart"/>
      <w:r w:rsidR="0297D7DB" w:rsidRPr="68F16E84">
        <w:rPr>
          <w:rFonts w:ascii="Calibri" w:eastAsia="Calibri" w:hAnsi="Calibri" w:cs="Calibri"/>
          <w:color w:val="000000" w:themeColor="text1"/>
        </w:rPr>
        <w:t>is commonly used</w:t>
      </w:r>
      <w:proofErr w:type="gramEnd"/>
      <w:r w:rsidR="0297D7DB" w:rsidRPr="68F16E84">
        <w:rPr>
          <w:rFonts w:ascii="Calibri" w:eastAsia="Calibri" w:hAnsi="Calibri" w:cs="Calibri"/>
          <w:color w:val="000000" w:themeColor="text1"/>
        </w:rPr>
        <w:t xml:space="preserve">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w:t>
      </w:r>
      <w:proofErr w:type="gramStart"/>
      <w:r w:rsidR="2094F8B0" w:rsidRPr="68F16E84">
        <w:rPr>
          <w:rFonts w:ascii="Calibri" w:eastAsia="Calibri" w:hAnsi="Calibri" w:cs="Calibri"/>
          <w:color w:val="000000" w:themeColor="text1"/>
        </w:rPr>
        <w:t>been done</w:t>
      </w:r>
      <w:proofErr w:type="gramEnd"/>
      <w:r w:rsidR="2094F8B0" w:rsidRPr="68F16E84">
        <w:rPr>
          <w:rFonts w:ascii="Calibri" w:eastAsia="Calibri" w:hAnsi="Calibri" w:cs="Calibri"/>
          <w:color w:val="000000" w:themeColor="text1"/>
        </w:rPr>
        <w:t xml:space="preserv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bead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Figure 2</w:t>
      </w:r>
      <w:r w:rsidR="32F40FAE" w:rsidRPr="68F16E84">
        <w:rPr>
          <w:rFonts w:ascii="Calibri" w:eastAsia="Calibri" w:hAnsi="Calibri" w:cs="Calibri"/>
          <w:color w:val="000000" w:themeColor="text1"/>
        </w:rPr>
        <w:t xml:space="preserve">, which will also likely affect bead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Pr="68F16E84">
        <w:rPr>
          <w:rFonts w:ascii="Calibri" w:eastAsia="Calibri" w:hAnsi="Calibri" w:cs="Calibri"/>
          <w:color w:val="000000" w:themeColor="text1"/>
        </w:rPr>
        <w:t xml:space="preserve">This acid protonation also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1AE64C84" w:rsidRPr="68F16E84">
        <w:rPr>
          <w:rFonts w:ascii="Calibri" w:eastAsia="Calibri" w:hAnsi="Calibri" w:cs="Calibri"/>
          <w:b/>
          <w:bCs/>
          <w:color w:val="000000" w:themeColor="text1"/>
        </w:rPr>
        <w:t>3</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679BD950" w:rsidR="004806F8" w:rsidRPr="004806F8" w:rsidRDefault="004806F8" w:rsidP="68F16E84">
      <w:pPr>
        <w:spacing w:line="240" w:lineRule="auto"/>
        <w:ind w:firstLine="720"/>
        <w:rPr>
          <w:rFonts w:ascii="Calibri" w:eastAsia="Calibri" w:hAnsi="Calibri" w:cs="Calibri"/>
          <w:color w:val="000000" w:themeColor="text1"/>
        </w:rPr>
      </w:pPr>
      <w:ins w:id="2" w:author="Zach Peagler" w:date="2025-01-28T08:50:00Z" w16du:dateUtc="2025-01-28T13:50:00Z">
        <w:r>
          <w:rPr>
            <w:rFonts w:ascii="Calibri" w:eastAsia="Calibri" w:hAnsi="Calibri" w:cs="Calibri"/>
            <w:color w:val="000000" w:themeColor="text1"/>
          </w:rPr>
          <w:t xml:space="preserve">Alginate, as shown in </w:t>
        </w:r>
        <w:r>
          <w:rPr>
            <w:rFonts w:ascii="Calibri" w:eastAsia="Calibri" w:hAnsi="Calibri" w:cs="Calibri"/>
            <w:b/>
            <w:bCs/>
            <w:color w:val="000000" w:themeColor="text1"/>
          </w:rPr>
          <w:t>Figure X</w:t>
        </w:r>
        <w:r>
          <w:rPr>
            <w:rFonts w:ascii="Calibri" w:eastAsia="Calibri" w:hAnsi="Calibri" w:cs="Calibri"/>
            <w:b/>
            <w:bCs/>
            <w:i/>
            <w:iCs/>
            <w:color w:val="000000" w:themeColor="text1"/>
          </w:rPr>
          <w:t xml:space="preserve">, </w:t>
        </w:r>
      </w:ins>
      <w:proofErr w:type="gramStart"/>
      <w:ins w:id="3" w:author="Zach Peagler" w:date="2025-01-28T08:51:00Z" w16du:dateUtc="2025-01-28T13:51:00Z">
        <w:r>
          <w:rPr>
            <w:rFonts w:ascii="Calibri" w:eastAsia="Calibri" w:hAnsi="Calibri" w:cs="Calibri"/>
            <w:color w:val="000000" w:themeColor="text1"/>
          </w:rPr>
          <w:t>is made</w:t>
        </w:r>
        <w:proofErr w:type="gramEnd"/>
        <w:r>
          <w:rPr>
            <w:rFonts w:ascii="Calibri" w:eastAsia="Calibri" w:hAnsi="Calibri" w:cs="Calibri"/>
            <w:color w:val="000000" w:themeColor="text1"/>
          </w:rPr>
          <w:t xml:space="preserve"> up of randomly distributed </w:t>
        </w:r>
      </w:ins>
      <w:ins w:id="4" w:author="Zach Peagler" w:date="2025-01-28T08:53:00Z" w16du:dateUtc="2025-01-28T13:53:00Z">
        <w:r>
          <w:rPr>
            <w:rFonts w:ascii="Calibri" w:eastAsia="Calibri" w:hAnsi="Calibri" w:cs="Calibri"/>
            <w:color w:val="000000" w:themeColor="text1"/>
          </w:rPr>
          <w:t>β</w:t>
        </w:r>
      </w:ins>
      <w:ins w:id="5" w:author="Zach Peagler" w:date="2025-01-28T08:51:00Z" w16du:dateUtc="2025-01-28T13:51:00Z">
        <w:r>
          <w:rPr>
            <w:rFonts w:ascii="Calibri" w:eastAsia="Calibri" w:hAnsi="Calibri" w:cs="Calibri"/>
            <w:color w:val="000000" w:themeColor="text1"/>
          </w:rPr>
          <w:t xml:space="preserve">-D-mannuronate and </w:t>
        </w:r>
      </w:ins>
      <w:ins w:id="6" w:author="Zach Peagler" w:date="2025-01-28T08:53:00Z" w16du:dateUtc="2025-01-28T13:53:00Z">
        <w:r>
          <w:rPr>
            <w:rFonts w:ascii="Calibri" w:eastAsia="Calibri" w:hAnsi="Calibri" w:cs="Calibri"/>
            <w:color w:val="000000" w:themeColor="text1"/>
          </w:rPr>
          <w:t>α</w:t>
        </w:r>
      </w:ins>
      <w:ins w:id="7" w:author="Zach Peagler" w:date="2025-01-28T08:51:00Z" w16du:dateUtc="2025-01-28T13:51:00Z">
        <w:r>
          <w:rPr>
            <w:rFonts w:ascii="Calibri" w:eastAsia="Calibri" w:hAnsi="Calibri" w:cs="Calibri"/>
            <w:color w:val="000000" w:themeColor="text1"/>
          </w:rPr>
          <w:t>-L-guluronate</w:t>
        </w:r>
      </w:ins>
      <w:r w:rsidR="0059451C">
        <w:rPr>
          <w:rFonts w:ascii="Calibri" w:eastAsia="Calibri" w:hAnsi="Calibri" w:cs="Calibri"/>
          <w:color w:val="000000" w:themeColor="text1"/>
        </w:rPr>
        <w:t xml:space="preserve"> units. Unlike chitosan, alginate does not require a protonation step prior to encapsulation</w:t>
      </w:r>
      <w:ins w:id="8" w:author="Zach Peagler" w:date="2025-02-24T12:29:00Z" w16du:dateUtc="2025-02-24T17:29:00Z">
        <w:r w:rsidR="00552F85">
          <w:rPr>
            <w:rFonts w:ascii="Calibri" w:eastAsia="Calibri" w:hAnsi="Calibri" w:cs="Calibri"/>
            <w:color w:val="000000" w:themeColor="text1"/>
          </w:rPr>
          <w:t xml:space="preserve"> and does not suffer </w:t>
        </w:r>
      </w:ins>
      <w:ins w:id="9" w:author="Zach Peagler" w:date="2025-02-24T12:30:00Z" w16du:dateUtc="2025-02-24T17:30:00Z">
        <w:r w:rsidR="00552F85">
          <w:rPr>
            <w:rFonts w:ascii="Calibri" w:eastAsia="Calibri" w:hAnsi="Calibri" w:cs="Calibri"/>
            <w:color w:val="000000" w:themeColor="text1"/>
          </w:rPr>
          <w:t xml:space="preserve">from chain fragmentation when autoclaved in solution, making it significantly easier to </w:t>
        </w:r>
      </w:ins>
      <w:r w:rsidR="00417933">
        <w:rPr>
          <w:rFonts w:ascii="Calibri" w:eastAsia="Calibri" w:hAnsi="Calibri" w:cs="Calibri"/>
          <w:color w:val="000000" w:themeColor="text1"/>
        </w:rPr>
        <w:t>process, while eliminating the cost of the acid</w:t>
      </w:r>
      <w:ins w:id="10" w:author="Zach Peagler" w:date="2025-02-24T12:30:00Z" w16du:dateUtc="2025-02-24T17:30:00Z">
        <w:r w:rsidR="00552F85">
          <w:rPr>
            <w:rFonts w:ascii="Calibri" w:eastAsia="Calibri" w:hAnsi="Calibri" w:cs="Calibri"/>
            <w:color w:val="000000" w:themeColor="text1"/>
          </w:rPr>
          <w:t xml:space="preserve">. It is also </w:t>
        </w:r>
      </w:ins>
      <w:ins w:id="11" w:author="Zach Peagler" w:date="2025-03-07T09:34:00Z" w16du:dateUtc="2025-03-07T14:34:00Z">
        <w:r w:rsidR="008F4830">
          <w:rPr>
            <w:rFonts w:ascii="Calibri" w:eastAsia="Calibri" w:hAnsi="Calibri" w:cs="Calibri"/>
            <w:color w:val="000000" w:themeColor="text1"/>
          </w:rPr>
          <w:t xml:space="preserve">an order of magnitude </w:t>
        </w:r>
      </w:ins>
      <w:ins w:id="12" w:author="Zach Peagler" w:date="2025-02-24T12:30:00Z" w16du:dateUtc="2025-02-24T17:30:00Z">
        <w:r w:rsidR="00552F85">
          <w:rPr>
            <w:rFonts w:ascii="Calibri" w:eastAsia="Calibri" w:hAnsi="Calibri" w:cs="Calibri"/>
            <w:color w:val="000000" w:themeColor="text1"/>
          </w:rPr>
          <w:t>less expensive than chitosan.</w:t>
        </w:r>
      </w:ins>
      <w:ins w:id="13" w:author="Zach Peagler" w:date="2025-03-07T09:34:00Z" w16du:dateUtc="2025-03-07T14:34:00Z">
        <w:r w:rsidR="008F4830">
          <w:rPr>
            <w:rFonts w:ascii="Calibri" w:eastAsia="Calibri" w:hAnsi="Calibri" w:cs="Calibri"/>
            <w:color w:val="000000" w:themeColor="text1"/>
          </w:rPr>
          <w:t xml:space="preserve"> The literature surrounding the use of alginate and chitosan is unclear as to which is better as an encapsulation agent for microbial biostimulant immobilization.</w:t>
        </w:r>
      </w:ins>
      <w:del w:id="14" w:author="Zach Peagler" w:date="2025-02-24T12:29:00Z" w16du:dateUtc="2025-02-24T17:29:00Z">
        <w:r w:rsidR="0059451C" w:rsidDel="00552F85">
          <w:rPr>
            <w:rFonts w:ascii="Calibri" w:eastAsia="Calibri" w:hAnsi="Calibri" w:cs="Calibri"/>
            <w:color w:val="000000" w:themeColor="text1"/>
          </w:rPr>
          <w:delText>.</w:delText>
        </w:r>
      </w:del>
    </w:p>
    <w:p w14:paraId="7135F73A" w14:textId="6ACAADF9" w:rsidR="3EED0D8C" w:rsidRDefault="3EA0AA85" w:rsidP="0016219C">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beads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w:t>
      </w:r>
      <w:proofErr w:type="gramStart"/>
      <w:r w:rsidR="3EED0D8C" w:rsidRPr="4825ED53">
        <w:rPr>
          <w:rFonts w:ascii="Calibri" w:eastAsia="Calibri" w:hAnsi="Calibri" w:cs="Calibri"/>
          <w:color w:val="000000" w:themeColor="text1"/>
        </w:rPr>
        <w:t>pH, and</w:t>
      </w:r>
      <w:proofErr w:type="gramEnd"/>
      <w:r w:rsidR="3EED0D8C" w:rsidRPr="4825ED53">
        <w:rPr>
          <w:rFonts w:ascii="Calibri" w:eastAsia="Calibri" w:hAnsi="Calibri" w:cs="Calibri"/>
          <w:color w:val="000000" w:themeColor="text1"/>
        </w:rPr>
        <w:t xml:space="preserve"> understanding under what conditions the cross-linker </w:t>
      </w:r>
      <w:r w:rsidR="3EED0D8C" w:rsidRPr="4825ED53">
        <w:rPr>
          <w:rFonts w:ascii="Calibri" w:eastAsia="Calibri" w:hAnsi="Calibri" w:cs="Calibri"/>
          <w:color w:val="000000" w:themeColor="text1"/>
        </w:rPr>
        <w:lastRenderedPageBreak/>
        <w:t>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There could be environmental concerns about </w:t>
      </w:r>
      <w:r w:rsidR="41CCD92A" w:rsidRPr="4825ED53">
        <w:rPr>
          <w:rFonts w:ascii="Calibri" w:eastAsia="Calibri" w:hAnsi="Calibri" w:cs="Calibri"/>
          <w:color w:val="000000" w:themeColor="text1"/>
        </w:rPr>
        <w:t xml:space="preserve">developing sustainable agriculture solutions that use TPP, an inorganic substance attributed to be partially responsible for water body eutrophication (Greenwood </w:t>
      </w:r>
      <w:r w:rsidR="41CCD92A" w:rsidRPr="4825ED53">
        <w:rPr>
          <w:rFonts w:ascii="Calibri" w:eastAsia="Calibri" w:hAnsi="Calibri" w:cs="Calibri"/>
          <w:i/>
          <w:iCs/>
          <w:color w:val="000000" w:themeColor="text1"/>
        </w:rPr>
        <w:t xml:space="preserve">et al., </w:t>
      </w:r>
      <w:r w:rsidR="41CCD92A" w:rsidRPr="4825ED53">
        <w:rPr>
          <w:rFonts w:ascii="Calibri" w:eastAsia="Calibri" w:hAnsi="Calibri" w:cs="Calibri"/>
          <w:color w:val="000000" w:themeColor="text1"/>
        </w:rPr>
        <w:t>1997).</w:t>
      </w:r>
      <w:r w:rsidR="6863FB31" w:rsidRPr="4825ED53">
        <w:rPr>
          <w:rFonts w:ascii="Calibri" w:eastAsia="Calibri" w:hAnsi="Calibri" w:cs="Calibri"/>
          <w:color w:val="000000" w:themeColor="text1"/>
        </w:rPr>
        <w:t xml:space="preserve"> Due to their cross-linked nature with chitosan, </w:t>
      </w:r>
      <w:r w:rsidR="00EC325E" w:rsidRPr="4825ED53">
        <w:rPr>
          <w:rFonts w:ascii="Calibri" w:eastAsia="Calibri" w:hAnsi="Calibri" w:cs="Calibri"/>
          <w:color w:val="000000" w:themeColor="text1"/>
        </w:rPr>
        <w:t>it is unlikely that</w:t>
      </w:r>
      <w:r w:rsidR="6863FB31" w:rsidRPr="4825ED53">
        <w:rPr>
          <w:rFonts w:ascii="Calibri" w:eastAsia="Calibri" w:hAnsi="Calibri" w:cs="Calibri"/>
          <w:color w:val="000000" w:themeColor="text1"/>
        </w:rPr>
        <w:t xml:space="preserve"> </w:t>
      </w:r>
      <w:r w:rsidR="00EC325E" w:rsidRPr="4825ED53">
        <w:rPr>
          <w:rFonts w:ascii="Calibri" w:eastAsia="Calibri" w:hAnsi="Calibri" w:cs="Calibri"/>
          <w:color w:val="000000" w:themeColor="text1"/>
        </w:rPr>
        <w:t xml:space="preserve">such solutions are </w:t>
      </w:r>
      <w:r w:rsidR="6863FB31" w:rsidRPr="4825ED53">
        <w:rPr>
          <w:rFonts w:ascii="Calibri" w:eastAsia="Calibri" w:hAnsi="Calibri" w:cs="Calibri"/>
          <w:color w:val="000000" w:themeColor="text1"/>
        </w:rPr>
        <w:t xml:space="preserve">susceptible to runoff in the manner traditional synthetic fertilizers are, but more testing </w:t>
      </w:r>
      <w:proofErr w:type="gramStart"/>
      <w:r w:rsidR="6863FB31" w:rsidRPr="4825ED53">
        <w:rPr>
          <w:rFonts w:ascii="Calibri" w:eastAsia="Calibri" w:hAnsi="Calibri" w:cs="Calibri"/>
          <w:color w:val="000000" w:themeColor="text1"/>
        </w:rPr>
        <w:t>is required</w:t>
      </w:r>
      <w:proofErr w:type="gramEnd"/>
      <w:r w:rsidR="4E1D042E" w:rsidRPr="4825ED53">
        <w:rPr>
          <w:rFonts w:ascii="Calibri" w:eastAsia="Calibri" w:hAnsi="Calibri" w:cs="Calibri"/>
          <w:color w:val="000000" w:themeColor="text1"/>
        </w:rPr>
        <w:t xml:space="preserve"> to examine the runoff potential of </w:t>
      </w:r>
      <w:r w:rsidR="0CD3BA01" w:rsidRPr="4825ED53">
        <w:rPr>
          <w:rFonts w:ascii="Calibri" w:eastAsia="Calibri" w:hAnsi="Calibri" w:cs="Calibri"/>
          <w:color w:val="000000" w:themeColor="text1"/>
        </w:rPr>
        <w:t>encapsulated beads</w:t>
      </w:r>
      <w:r w:rsidR="4E1D042E" w:rsidRPr="4825ED53">
        <w:rPr>
          <w:rFonts w:ascii="Calibri" w:eastAsia="Calibri" w:hAnsi="Calibri" w:cs="Calibri"/>
          <w:color w:val="000000" w:themeColor="text1"/>
        </w:rPr>
        <w:t xml:space="preserve"> cross-linked with TPP.</w:t>
      </w:r>
      <w:r w:rsidR="0016219C">
        <w:rPr>
          <w:rFonts w:ascii="Calibri" w:eastAsia="Calibri" w:hAnsi="Calibri" w:cs="Calibri"/>
          <w:color w:val="000000" w:themeColor="text1"/>
        </w:rPr>
        <w:t xml:space="preserve"> For alginate, calcium chloride </w:t>
      </w:r>
      <w:proofErr w:type="gramStart"/>
      <w:r w:rsidR="0016219C">
        <w:rPr>
          <w:rFonts w:ascii="Calibri" w:eastAsia="Calibri" w:hAnsi="Calibri" w:cs="Calibri"/>
          <w:color w:val="000000" w:themeColor="text1"/>
        </w:rPr>
        <w:t>is used</w:t>
      </w:r>
      <w:proofErr w:type="gramEnd"/>
      <w:r w:rsidR="0016219C">
        <w:rPr>
          <w:rFonts w:ascii="Calibri" w:eastAsia="Calibri" w:hAnsi="Calibri" w:cs="Calibri"/>
          <w:color w:val="000000" w:themeColor="text1"/>
        </w:rPr>
        <w:t xml:space="preserve"> as the cross-linker.</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 xml:space="preserve">2018). Microbes are not inherently tolerant to </w:t>
      </w:r>
      <w:proofErr w:type="gramStart"/>
      <w:r w:rsidR="748235FA" w:rsidRPr="4825ED53">
        <w:rPr>
          <w:rFonts w:ascii="Calibri" w:eastAsia="Calibri" w:hAnsi="Calibri" w:cs="Calibri"/>
          <w:color w:val="000000" w:themeColor="text1"/>
        </w:rPr>
        <w:t>desiccation</w:t>
      </w:r>
      <w:proofErr w:type="gramEnd"/>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w:t>
      </w:r>
      <w:proofErr w:type="gramStart"/>
      <w:r w:rsidR="00EE62E4" w:rsidRPr="4825ED53">
        <w:rPr>
          <w:rFonts w:ascii="Calibri" w:eastAsia="Calibri" w:hAnsi="Calibri" w:cs="Calibri"/>
          <w:color w:val="000000" w:themeColor="text1"/>
        </w:rPr>
        <w:t>been shown</w:t>
      </w:r>
      <w:proofErr w:type="gramEnd"/>
      <w:r w:rsidR="00EE62E4" w:rsidRPr="4825ED53">
        <w:rPr>
          <w:rFonts w:ascii="Calibri" w:eastAsia="Calibri" w:hAnsi="Calibri" w:cs="Calibri"/>
          <w:color w:val="000000" w:themeColor="text1"/>
        </w:rPr>
        <w:t xml:space="preserve">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561EA54A"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Air drying is a simple technique that involves exposing the inoculated beads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w:t>
      </w:r>
      <w:proofErr w:type="gramStart"/>
      <w:r w:rsidR="3EED0D8C" w:rsidRPr="4825ED53">
        <w:rPr>
          <w:rFonts w:ascii="Calibri" w:eastAsia="Calibri" w:hAnsi="Calibri" w:cs="Calibri"/>
          <w:color w:val="000000" w:themeColor="text1"/>
        </w:rPr>
        <w:t>many</w:t>
      </w:r>
      <w:proofErr w:type="gramEnd"/>
      <w:r w:rsidR="3EED0D8C" w:rsidRPr="4825ED53">
        <w:rPr>
          <w:rFonts w:ascii="Calibri" w:eastAsia="Calibri" w:hAnsi="Calibri" w:cs="Calibri"/>
          <w:color w:val="000000" w:themeColor="text1"/>
        </w:rPr>
        <w:t xml:space="preserve">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31896908"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addition to questions associated with developments of inoculated beads,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 xml:space="preserve">(Ciccillo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w:t>
      </w:r>
      <w:proofErr w:type="gramStart"/>
      <w:r w:rsidR="6AE261B3" w:rsidRPr="4825ED53">
        <w:rPr>
          <w:rFonts w:ascii="Calibri" w:eastAsia="Calibri" w:hAnsi="Calibri" w:cs="Calibri"/>
          <w:color w:val="000000" w:themeColor="text1"/>
        </w:rPr>
        <w:t>efficiency, and</w:t>
      </w:r>
      <w:proofErr w:type="gramEnd"/>
      <w:r w:rsidR="6AE261B3" w:rsidRPr="4825ED53">
        <w:rPr>
          <w:rFonts w:ascii="Calibri" w:eastAsia="Calibri" w:hAnsi="Calibri" w:cs="Calibri"/>
          <w:color w:val="000000" w:themeColor="text1"/>
        </w:rPr>
        <w:t xml:space="preserve">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0E71D714" w14:textId="4922C9A3" w:rsidR="7A331CC7" w:rsidRDefault="7A331CC7" w:rsidP="19EBEC61">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Another</w:t>
      </w:r>
      <w:r w:rsidR="43E9AFAD" w:rsidRPr="19EBEC61">
        <w:rPr>
          <w:rFonts w:ascii="Calibri" w:eastAsia="Calibri" w:hAnsi="Calibri" w:cs="Calibri"/>
          <w:color w:val="000000" w:themeColor="text1"/>
        </w:rPr>
        <w:t xml:space="preserve"> route to sustainability is the use of low-water intensity farming, such as hydroponic farming. This approach reduces the potential for nutrient runoff and produces greater yields, however this often comes at the cost of crop quality</w:t>
      </w:r>
      <w:r w:rsidR="571D08C7" w:rsidRPr="19EBEC61">
        <w:rPr>
          <w:rFonts w:ascii="Calibri" w:eastAsia="Calibri" w:hAnsi="Calibri" w:cs="Calibri"/>
          <w:color w:val="000000" w:themeColor="text1"/>
        </w:rPr>
        <w:t xml:space="preserve"> (Stamatakis </w:t>
      </w:r>
      <w:r w:rsidR="571D08C7" w:rsidRPr="19EBEC61">
        <w:rPr>
          <w:rFonts w:ascii="Calibri" w:eastAsia="Calibri" w:hAnsi="Calibri" w:cs="Calibri"/>
          <w:i/>
          <w:iCs/>
          <w:color w:val="000000" w:themeColor="text1"/>
        </w:rPr>
        <w:t xml:space="preserve">et al, </w:t>
      </w:r>
      <w:r w:rsidR="571D08C7" w:rsidRPr="19EBEC61">
        <w:rPr>
          <w:rFonts w:ascii="Calibri" w:eastAsia="Calibri" w:hAnsi="Calibri" w:cs="Calibri"/>
          <w:color w:val="000000" w:themeColor="text1"/>
        </w:rPr>
        <w:t>2003)</w:t>
      </w:r>
      <w:r w:rsidR="43E9AFAD" w:rsidRPr="19EBEC61">
        <w:rPr>
          <w:rFonts w:ascii="Calibri" w:eastAsia="Calibri" w:hAnsi="Calibri" w:cs="Calibri"/>
          <w:color w:val="000000" w:themeColor="text1"/>
        </w:rPr>
        <w:t>. Salt stress produces greater crop quality, often at the cost of yield</w:t>
      </w:r>
      <w:r w:rsidR="7345900C" w:rsidRPr="19EBEC61">
        <w:rPr>
          <w:rFonts w:ascii="Calibri" w:eastAsia="Calibri" w:hAnsi="Calibri" w:cs="Calibri"/>
          <w:color w:val="000000" w:themeColor="text1"/>
        </w:rPr>
        <w:t xml:space="preserve"> by inducing blossom-end rot, which results in unmarketable fruit (Rosadi </w:t>
      </w:r>
      <w:r w:rsidR="7345900C" w:rsidRPr="19EBEC61">
        <w:rPr>
          <w:rFonts w:ascii="Calibri" w:eastAsia="Calibri" w:hAnsi="Calibri" w:cs="Calibri"/>
          <w:i/>
          <w:iCs/>
          <w:color w:val="000000" w:themeColor="text1"/>
        </w:rPr>
        <w:t xml:space="preserve">et al., </w:t>
      </w:r>
      <w:r w:rsidR="7345900C" w:rsidRPr="19EBEC61">
        <w:rPr>
          <w:rFonts w:ascii="Calibri" w:eastAsia="Calibri" w:hAnsi="Calibri" w:cs="Calibri"/>
          <w:color w:val="000000" w:themeColor="text1"/>
        </w:rPr>
        <w:t>2014)</w:t>
      </w:r>
      <w:r w:rsidR="43E9AFAD" w:rsidRPr="19EBEC61">
        <w:rPr>
          <w:rFonts w:ascii="Calibri" w:eastAsia="Calibri" w:hAnsi="Calibri" w:cs="Calibri"/>
          <w:color w:val="000000" w:themeColor="text1"/>
        </w:rPr>
        <w:t>. By combining these techniques with the application of biostimulants, it should be possible to offset the quality-quantity tradeoff</w:t>
      </w:r>
      <w:r w:rsidR="187342B6" w:rsidRPr="19EBEC61">
        <w:rPr>
          <w:rFonts w:ascii="Calibri" w:eastAsia="Calibri" w:hAnsi="Calibri" w:cs="Calibri"/>
          <w:color w:val="000000" w:themeColor="text1"/>
        </w:rPr>
        <w:t xml:space="preserve">, achieving a large yield of </w:t>
      </w:r>
      <w:proofErr w:type="gramStart"/>
      <w:r w:rsidR="187342B6" w:rsidRPr="19EBEC61">
        <w:rPr>
          <w:rFonts w:ascii="Calibri" w:eastAsia="Calibri" w:hAnsi="Calibri" w:cs="Calibri"/>
          <w:color w:val="000000" w:themeColor="text1"/>
        </w:rPr>
        <w:t>high quality</w:t>
      </w:r>
      <w:proofErr w:type="gramEnd"/>
      <w:r w:rsidR="187342B6" w:rsidRPr="19EBEC61">
        <w:rPr>
          <w:rFonts w:ascii="Calibri" w:eastAsia="Calibri" w:hAnsi="Calibri" w:cs="Calibri"/>
          <w:color w:val="000000" w:themeColor="text1"/>
        </w:rPr>
        <w:t xml:space="preserve"> fruit</w:t>
      </w:r>
      <w:r w:rsidR="43E9AFAD" w:rsidRPr="19EBEC61">
        <w:rPr>
          <w:rFonts w:ascii="Calibri" w:eastAsia="Calibri" w:hAnsi="Calibri" w:cs="Calibri"/>
          <w:color w:val="000000" w:themeColor="text1"/>
        </w:rPr>
        <w:t>.</w:t>
      </w:r>
    </w:p>
    <w:p w14:paraId="4A22A29C" w14:textId="732A3E0E" w:rsidR="2489640F" w:rsidRDefault="691450BD"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Multiple studies have shown that combinations of </w:t>
      </w:r>
      <w:r w:rsidR="3A98C8E3" w:rsidRPr="4825ED53">
        <w:rPr>
          <w:rFonts w:ascii="Calibri" w:eastAsia="Calibri" w:hAnsi="Calibri" w:cs="Calibri"/>
          <w:color w:val="000000" w:themeColor="text1"/>
        </w:rPr>
        <w:t>PGPBs</w:t>
      </w:r>
      <w:r w:rsidRPr="4825ED53">
        <w:rPr>
          <w:rFonts w:ascii="Calibri" w:eastAsia="Calibri" w:hAnsi="Calibri" w:cs="Calibri"/>
          <w:color w:val="000000" w:themeColor="text1"/>
        </w:rPr>
        <w:t xml:space="preserve"> are more effective than </w:t>
      </w:r>
      <w:r w:rsidR="0DB82629" w:rsidRPr="4825ED53">
        <w:rPr>
          <w:rFonts w:ascii="Calibri" w:eastAsia="Calibri" w:hAnsi="Calibri" w:cs="Calibri"/>
          <w:color w:val="000000" w:themeColor="text1"/>
        </w:rPr>
        <w:t xml:space="preserve">lone </w:t>
      </w:r>
      <w:r w:rsidRPr="4825ED53">
        <w:rPr>
          <w:rFonts w:ascii="Calibri" w:eastAsia="Calibri" w:hAnsi="Calibri" w:cs="Calibri"/>
          <w:color w:val="000000" w:themeColor="text1"/>
        </w:rPr>
        <w:t>PGPBs</w:t>
      </w:r>
      <w:r w:rsidR="6E0A63B3" w:rsidRPr="4825ED53">
        <w:rPr>
          <w:rFonts w:ascii="Calibri" w:eastAsia="Calibri" w:hAnsi="Calibri" w:cs="Calibri"/>
          <w:color w:val="000000" w:themeColor="text1"/>
        </w:rPr>
        <w:t xml:space="preserve"> (</w:t>
      </w:r>
      <w:r w:rsidR="3DAF436C" w:rsidRPr="4825ED53">
        <w:rPr>
          <w:rFonts w:ascii="Calibri" w:eastAsia="Calibri" w:hAnsi="Calibri" w:cs="Calibri"/>
          <w:color w:val="000000" w:themeColor="text1"/>
        </w:rPr>
        <w:t xml:space="preserve">Madhaiyan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2009</w:t>
      </w:r>
      <w:proofErr w:type="gramStart"/>
      <w:r w:rsidR="3DAF436C" w:rsidRPr="4825ED53">
        <w:rPr>
          <w:rFonts w:ascii="Calibri" w:eastAsia="Calibri" w:hAnsi="Calibri" w:cs="Calibri"/>
          <w:color w:val="000000" w:themeColor="text1"/>
        </w:rPr>
        <w:t>; ;</w:t>
      </w:r>
      <w:proofErr w:type="gramEnd"/>
      <w:r w:rsidR="3DAF436C" w:rsidRPr="4825ED53">
        <w:rPr>
          <w:rFonts w:ascii="Calibri" w:eastAsia="Calibri" w:hAnsi="Calibri" w:cs="Calibri"/>
          <w:color w:val="000000" w:themeColor="text1"/>
        </w:rPr>
        <w:t xml:space="preserve"> He </w:t>
      </w:r>
      <w:r w:rsidR="3DAF436C" w:rsidRPr="4825ED53">
        <w:rPr>
          <w:rFonts w:ascii="Calibri" w:eastAsia="Calibri" w:hAnsi="Calibri" w:cs="Calibri"/>
          <w:i/>
          <w:iCs/>
          <w:color w:val="000000" w:themeColor="text1"/>
        </w:rPr>
        <w:t xml:space="preserve">et al., </w:t>
      </w:r>
      <w:r w:rsidR="3DAF436C" w:rsidRPr="4825ED53">
        <w:rPr>
          <w:rFonts w:ascii="Calibri" w:eastAsia="Calibri" w:hAnsi="Calibri" w:cs="Calibri"/>
          <w:color w:val="000000" w:themeColor="text1"/>
        </w:rPr>
        <w:t>2019</w:t>
      </w:r>
      <w:r w:rsidR="6E0A63B3" w:rsidRPr="4825ED53">
        <w:rPr>
          <w:rFonts w:ascii="Calibri" w:eastAsia="Calibri" w:hAnsi="Calibri" w:cs="Calibri"/>
          <w:color w:val="000000" w:themeColor="text1"/>
        </w:rPr>
        <w:t>)</w:t>
      </w:r>
      <w:r w:rsidRPr="4825ED53">
        <w:rPr>
          <w:rFonts w:ascii="Calibri" w:eastAsia="Calibri" w:hAnsi="Calibri" w:cs="Calibri"/>
          <w:color w:val="000000" w:themeColor="text1"/>
        </w:rPr>
        <w:t>.</w:t>
      </w:r>
      <w:r w:rsidR="4690C6AF" w:rsidRPr="4825ED53">
        <w:rPr>
          <w:rFonts w:ascii="Calibri" w:eastAsia="Calibri" w:hAnsi="Calibri" w:cs="Calibri"/>
          <w:color w:val="000000" w:themeColor="text1"/>
        </w:rPr>
        <w:t xml:space="preserve"> </w:t>
      </w:r>
      <w:r w:rsidR="6EF2280F" w:rsidRPr="4825ED53">
        <w:rPr>
          <w:rFonts w:ascii="Calibri" w:eastAsia="Calibri" w:hAnsi="Calibri" w:cs="Calibri"/>
          <w:color w:val="000000" w:themeColor="text1"/>
        </w:rPr>
        <w:t xml:space="preserve">The exact biostimulant load depends on the target crop and </w:t>
      </w:r>
      <w:r w:rsidR="702900D0" w:rsidRPr="4825ED53">
        <w:rPr>
          <w:rFonts w:ascii="Calibri" w:eastAsia="Calibri" w:hAnsi="Calibri" w:cs="Calibri"/>
          <w:color w:val="000000" w:themeColor="text1"/>
        </w:rPr>
        <w:t xml:space="preserve">soil conditions. To this end, </w:t>
      </w:r>
      <w:r w:rsidR="00445495">
        <w:rPr>
          <w:rFonts w:ascii="Calibri" w:eastAsia="Calibri" w:hAnsi="Calibri" w:cs="Calibri"/>
          <w:color w:val="000000" w:themeColor="text1"/>
        </w:rPr>
        <w:t>the following</w:t>
      </w:r>
      <w:r w:rsidR="00445495" w:rsidRPr="4825ED53">
        <w:rPr>
          <w:rFonts w:ascii="Calibri" w:eastAsia="Calibri" w:hAnsi="Calibri" w:cs="Calibri"/>
          <w:color w:val="000000" w:themeColor="text1"/>
        </w:rPr>
        <w:t xml:space="preserve"> </w:t>
      </w:r>
      <w:r w:rsidR="702900D0" w:rsidRPr="4825ED53">
        <w:rPr>
          <w:rFonts w:ascii="Calibri" w:eastAsia="Calibri" w:hAnsi="Calibri" w:cs="Calibri"/>
          <w:color w:val="000000" w:themeColor="text1"/>
        </w:rPr>
        <w:t xml:space="preserve">microbes </w:t>
      </w:r>
      <w:proofErr w:type="gramStart"/>
      <w:r w:rsidR="0016219C">
        <w:rPr>
          <w:rFonts w:ascii="Calibri" w:eastAsia="Calibri" w:hAnsi="Calibri" w:cs="Calibri"/>
          <w:color w:val="000000" w:themeColor="text1"/>
        </w:rPr>
        <w:t>were</w:t>
      </w:r>
      <w:r w:rsidR="702900D0" w:rsidRPr="4825ED53">
        <w:rPr>
          <w:rFonts w:ascii="Calibri" w:eastAsia="Calibri" w:hAnsi="Calibri" w:cs="Calibri"/>
          <w:color w:val="000000" w:themeColor="text1"/>
        </w:rPr>
        <w:t xml:space="preserve"> use</w:t>
      </w:r>
      <w:r w:rsidR="00445495">
        <w:rPr>
          <w:rFonts w:ascii="Calibri" w:eastAsia="Calibri" w:hAnsi="Calibri" w:cs="Calibri"/>
          <w:color w:val="000000" w:themeColor="text1"/>
        </w:rPr>
        <w:t>d</w:t>
      </w:r>
      <w:proofErr w:type="gramEnd"/>
      <w:r w:rsidR="702900D0" w:rsidRPr="4825ED53">
        <w:rPr>
          <w:rFonts w:ascii="Calibri" w:eastAsia="Calibri" w:hAnsi="Calibri" w:cs="Calibri"/>
          <w:color w:val="000000" w:themeColor="text1"/>
        </w:rPr>
        <w:t xml:space="preserve"> in a final </w:t>
      </w:r>
      <w:r w:rsidR="00445495">
        <w:rPr>
          <w:rFonts w:ascii="Calibri" w:eastAsia="Calibri" w:hAnsi="Calibri" w:cs="Calibri"/>
          <w:color w:val="000000" w:themeColor="text1"/>
        </w:rPr>
        <w:t>microbial</w:t>
      </w:r>
      <w:r w:rsidR="00445495" w:rsidRPr="4825ED53">
        <w:rPr>
          <w:rFonts w:ascii="Calibri" w:eastAsia="Calibri" w:hAnsi="Calibri" w:cs="Calibri"/>
          <w:color w:val="000000" w:themeColor="text1"/>
        </w:rPr>
        <w:t xml:space="preserve"> </w:t>
      </w:r>
      <w:r w:rsidR="702900D0" w:rsidRPr="4825ED53">
        <w:rPr>
          <w:rFonts w:ascii="Calibri" w:eastAsia="Calibri" w:hAnsi="Calibri" w:cs="Calibri"/>
          <w:color w:val="000000" w:themeColor="text1"/>
        </w:rPr>
        <w:t>consortium, with emphasis on those that have already been proven to provide benefits to tomato plants</w:t>
      </w:r>
      <w:r w:rsidR="00EE62E4" w:rsidRPr="4825ED53">
        <w:rPr>
          <w:rFonts w:ascii="Calibri" w:eastAsia="Calibri" w:hAnsi="Calibri" w:cs="Calibri"/>
          <w:color w:val="000000" w:themeColor="text1"/>
        </w:rPr>
        <w:t>:</w:t>
      </w:r>
    </w:p>
    <w:p w14:paraId="2DDA545E" w14:textId="4E13D9C4" w:rsidR="74D6B139" w:rsidRDefault="0CAD4AEB"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Azospirillum brasilense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w:t>
      </w:r>
      <w:proofErr w:type="gramStart"/>
      <w:r w:rsidRPr="4825ED53">
        <w:rPr>
          <w:rFonts w:ascii="Calibri" w:eastAsia="Calibri" w:hAnsi="Calibri" w:cs="Calibri"/>
          <w:color w:val="000000" w:themeColor="text1"/>
        </w:rPr>
        <w:t>been shown</w:t>
      </w:r>
      <w:proofErr w:type="gramEnd"/>
      <w:r w:rsidRPr="4825ED53">
        <w:rPr>
          <w:rFonts w:ascii="Calibri" w:eastAsia="Calibri" w:hAnsi="Calibri" w:cs="Calibri"/>
          <w:color w:val="000000" w:themeColor="text1"/>
        </w:rPr>
        <w:t xml:space="preserve">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2009). It has also </w:t>
      </w:r>
      <w:proofErr w:type="gramStart"/>
      <w:r w:rsidRPr="4825ED53">
        <w:rPr>
          <w:rFonts w:ascii="Calibri" w:eastAsia="Calibri" w:hAnsi="Calibri" w:cs="Calibri"/>
          <w:color w:val="000000" w:themeColor="text1"/>
        </w:rPr>
        <w:t>been reported</w:t>
      </w:r>
      <w:proofErr w:type="gramEnd"/>
      <w:r w:rsidRPr="4825ED53">
        <w:rPr>
          <w:rFonts w:ascii="Calibri" w:eastAsia="Calibri" w:hAnsi="Calibri" w:cs="Calibri"/>
          <w:color w:val="000000" w:themeColor="text1"/>
        </w:rPr>
        <w:t xml:space="preserve">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r w:rsidR="051DA39B" w:rsidRPr="4825ED53">
        <w:rPr>
          <w:rFonts w:ascii="Calibri" w:eastAsia="Calibri" w:hAnsi="Calibri" w:cs="Calibri"/>
          <w:color w:val="000000" w:themeColor="text1"/>
        </w:rPr>
        <w:t>.</w:t>
      </w:r>
    </w:p>
    <w:p w14:paraId="0030BED8" w14:textId="54817ED9"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9963E0B" w14:textId="7C22557C"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w:t>
      </w:r>
      <w:proofErr w:type="gramStart"/>
      <w:r w:rsidRPr="4825ED53">
        <w:rPr>
          <w:rFonts w:ascii="Calibri" w:eastAsia="Calibri" w:hAnsi="Calibri" w:cs="Calibri"/>
          <w:color w:val="000000" w:themeColor="text1"/>
        </w:rPr>
        <w:t>been shown</w:t>
      </w:r>
      <w:proofErr w:type="gramEnd"/>
      <w:r w:rsidRPr="4825ED53">
        <w:rPr>
          <w:rFonts w:ascii="Calibri" w:eastAsia="Calibri" w:hAnsi="Calibri" w:cs="Calibri"/>
          <w:color w:val="000000" w:themeColor="text1"/>
        </w:rPr>
        <w:t xml:space="preserve">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w:t>
      </w:r>
      <w:proofErr w:type="gramStart"/>
      <w:r w:rsidRPr="4825ED53">
        <w:rPr>
          <w:rFonts w:ascii="Calibri" w:eastAsia="Calibri" w:hAnsi="Calibri" w:cs="Calibri"/>
          <w:color w:val="000000" w:themeColor="text1"/>
        </w:rPr>
        <w:t>been used</w:t>
      </w:r>
      <w:proofErr w:type="gramEnd"/>
      <w:r w:rsidRPr="4825ED53">
        <w:rPr>
          <w:rFonts w:ascii="Calibri" w:eastAsia="Calibri" w:hAnsi="Calibri" w:cs="Calibri"/>
          <w:color w:val="000000" w:themeColor="text1"/>
        </w:rPr>
        <w:t xml:space="preserve">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4149BB6B" w14:textId="4BA27D6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w:t>
      </w:r>
      <w:proofErr w:type="gramStart"/>
      <w:r w:rsidRPr="4825ED53">
        <w:rPr>
          <w:rFonts w:ascii="Calibri" w:eastAsia="Calibri" w:hAnsi="Calibri" w:cs="Calibri"/>
          <w:color w:val="000000" w:themeColor="text1"/>
        </w:rPr>
        <w:t>been shown</w:t>
      </w:r>
      <w:proofErr w:type="gramEnd"/>
      <w:r w:rsidRPr="4825ED53">
        <w:rPr>
          <w:rFonts w:ascii="Calibri" w:eastAsia="Calibri" w:hAnsi="Calibri" w:cs="Calibri"/>
          <w:color w:val="000000" w:themeColor="text1"/>
        </w:rPr>
        <w:t xml:space="preserve">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2019).</w:t>
      </w:r>
      <w:r w:rsidR="3BE316F8" w:rsidRPr="4825ED53">
        <w:rPr>
          <w:rFonts w:ascii="Calibri" w:eastAsia="Calibri" w:hAnsi="Calibri" w:cs="Calibri"/>
          <w:color w:val="000000" w:themeColor="text1"/>
        </w:rPr>
        <w:t xml:space="preserve"> Operates through </w:t>
      </w:r>
      <w:r w:rsidRPr="4825ED53">
        <w:rPr>
          <w:rFonts w:ascii="Calibri" w:eastAsia="Calibri" w:hAnsi="Calibri" w:cs="Calibri"/>
          <w:color w:val="000000" w:themeColor="text1"/>
        </w:rPr>
        <w:t xml:space="preserve">phytohormone (auxin and cytokinin) production, stress reduction via ACC deaminase production, </w:t>
      </w:r>
      <w:r w:rsidR="5B7D1885" w:rsidRPr="4825ED53">
        <w:rPr>
          <w:rFonts w:ascii="Calibri" w:eastAsia="Calibri" w:hAnsi="Calibri" w:cs="Calibri"/>
          <w:color w:val="000000" w:themeColor="text1"/>
        </w:rPr>
        <w:t xml:space="preserve">increased </w:t>
      </w:r>
      <w:r w:rsidRPr="4825ED53">
        <w:rPr>
          <w:rFonts w:ascii="Calibri" w:eastAsia="Calibri" w:hAnsi="Calibri" w:cs="Calibri"/>
          <w:color w:val="000000" w:themeColor="text1"/>
        </w:rPr>
        <w:t xml:space="preserve">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04DEA923" w14:textId="2993BF3B" w:rsidR="74D6B139" w:rsidRDefault="74D6B139" w:rsidP="4825ED53">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3B465A9F" w14:textId="5E05A842" w:rsidR="6AA58F2F" w:rsidRDefault="00CC0256" w:rsidP="1D1499E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This combination of microorganisms (at 1x10^6 cfu/mL each) will be heretofore referred to as the microbial consortium. </w:t>
      </w:r>
      <w:r w:rsidR="00E42E06"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 xml:space="preserve">icrobial viability and efficacy following encapsulation-desiccation and subsequent storage hinge upon </w:t>
      </w:r>
      <w:proofErr w:type="gramStart"/>
      <w:r w:rsidR="6AA58F2F" w:rsidRPr="4825ED53">
        <w:rPr>
          <w:rFonts w:ascii="Calibri" w:eastAsia="Calibri" w:hAnsi="Calibri" w:cs="Calibri"/>
          <w:color w:val="000000" w:themeColor="text1"/>
        </w:rPr>
        <w:t>many</w:t>
      </w:r>
      <w:proofErr w:type="gramEnd"/>
      <w:r w:rsidR="6AA58F2F" w:rsidRPr="4825ED53">
        <w:rPr>
          <w:rFonts w:ascii="Calibri" w:eastAsia="Calibri" w:hAnsi="Calibri" w:cs="Calibri"/>
          <w:color w:val="000000" w:themeColor="text1"/>
        </w:rPr>
        <w:t xml:space="preserve">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 xml:space="preserve">There are many gaps in the literature surrounding </w:t>
      </w:r>
      <w:proofErr w:type="gramStart"/>
      <w:r w:rsidR="6AA58F2F" w:rsidRPr="4825ED53">
        <w:rPr>
          <w:rFonts w:ascii="Calibri" w:eastAsia="Calibri" w:hAnsi="Calibri" w:cs="Calibri"/>
          <w:color w:val="000000" w:themeColor="text1"/>
        </w:rPr>
        <w:t>chitosan</w:t>
      </w:r>
      <w:proofErr w:type="gramEnd"/>
      <w:r w:rsidR="6AA58F2F" w:rsidRPr="4825ED53">
        <w:rPr>
          <w:rFonts w:ascii="Calibri" w:eastAsia="Calibri" w:hAnsi="Calibri" w:cs="Calibri"/>
          <w:color w:val="000000" w:themeColor="text1"/>
        </w:rPr>
        <w:t xml:space="preserve"> encapsulation that need to be filled before chitosan can </w:t>
      </w:r>
      <w:proofErr w:type="gramStart"/>
      <w:r w:rsidR="6AA58F2F" w:rsidRPr="4825ED53">
        <w:rPr>
          <w:rFonts w:ascii="Calibri" w:eastAsia="Calibri" w:hAnsi="Calibri" w:cs="Calibri"/>
          <w:color w:val="000000" w:themeColor="text1"/>
        </w:rPr>
        <w:t>reasonably be</w:t>
      </w:r>
      <w:proofErr w:type="gramEnd"/>
      <w:r w:rsidR="6AA58F2F" w:rsidRPr="4825ED53">
        <w:rPr>
          <w:rFonts w:ascii="Calibri" w:eastAsia="Calibri" w:hAnsi="Calibri" w:cs="Calibri"/>
          <w:color w:val="000000" w:themeColor="text1"/>
        </w:rPr>
        <w:t xml:space="preserv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desiccated beads in maintaining microbial viability after extended storage</w:t>
      </w:r>
      <w:r w:rsidR="00F67F54">
        <w:rPr>
          <w:rFonts w:ascii="Calibri" w:eastAsia="Calibri" w:hAnsi="Calibri" w:cs="Calibri"/>
          <w:color w:val="000000" w:themeColor="text1"/>
        </w:rPr>
        <w:t xml:space="preserve"> and their subsequent effect on plants</w:t>
      </w:r>
      <w:r w:rsidR="6AA58F2F" w:rsidRPr="4825ED53">
        <w:rPr>
          <w:rFonts w:ascii="Calibri" w:eastAsia="Calibri" w:hAnsi="Calibri" w:cs="Calibri"/>
          <w:color w:val="000000" w:themeColor="text1"/>
        </w:rPr>
        <w:t>. Addressing these will provide further insights into the potential for chitosan as a commercially viable biostimulant carrier.</w:t>
      </w:r>
      <w:r w:rsidR="05A895E4" w:rsidRPr="4825ED53">
        <w:rPr>
          <w:rFonts w:ascii="Calibri" w:eastAsia="Calibri" w:hAnsi="Calibri" w:cs="Calibri"/>
          <w:color w:val="000000" w:themeColor="text1"/>
        </w:rPr>
        <w:t xml:space="preserve"> </w:t>
      </w:r>
    </w:p>
    <w:p w14:paraId="6B337368" w14:textId="01FAEBFE" w:rsidR="1D1499E8" w:rsidRDefault="1D1499E8" w:rsidP="1D1499E8">
      <w:pPr>
        <w:spacing w:line="240" w:lineRule="auto"/>
        <w:ind w:firstLine="720"/>
        <w:rPr>
          <w:rFonts w:ascii="Calibri" w:eastAsia="Calibri" w:hAnsi="Calibri" w:cs="Calibri"/>
          <w:color w:val="000000" w:themeColor="text1"/>
        </w:rPr>
      </w:pPr>
    </w:p>
    <w:p w14:paraId="69F09555" w14:textId="1765BEF9" w:rsidR="39CC8BAF" w:rsidRDefault="39CC8BAF" w:rsidP="461A1DC7">
      <w:pPr>
        <w:pStyle w:val="ListParagraph"/>
        <w:numPr>
          <w:ilvl w:val="0"/>
          <w:numId w:val="44"/>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421664F1" w14:textId="6E7F0BB7" w:rsidR="7F7E275C" w:rsidRDefault="7F7E275C" w:rsidP="4EA5AA9C">
      <w:pPr>
        <w:spacing w:line="240" w:lineRule="auto"/>
        <w:rPr>
          <w:rFonts w:ascii="Calibri" w:eastAsia="Calibri" w:hAnsi="Calibri" w:cs="Calibri"/>
          <w:color w:val="000000" w:themeColor="text1"/>
        </w:rPr>
      </w:pPr>
      <w:r w:rsidRPr="19EBEC61">
        <w:rPr>
          <w:rFonts w:ascii="Calibri" w:eastAsia="Calibri" w:hAnsi="Calibri" w:cs="Calibri"/>
          <w:b/>
          <w:bCs/>
          <w:color w:val="000000" w:themeColor="text1"/>
        </w:rPr>
        <w:t>Hypothesis 1</w:t>
      </w:r>
      <w:r w:rsidR="46F38F0F" w:rsidRPr="19EBEC61">
        <w:rPr>
          <w:rFonts w:ascii="Calibri" w:eastAsia="Calibri" w:hAnsi="Calibri" w:cs="Calibri"/>
          <w:b/>
          <w:bCs/>
          <w:color w:val="000000" w:themeColor="text1"/>
        </w:rPr>
        <w:t xml:space="preserve"> - </w:t>
      </w:r>
      <w:r w:rsidRPr="19EBEC61">
        <w:rPr>
          <w:rFonts w:ascii="Calibri" w:eastAsia="Calibri" w:hAnsi="Calibri" w:cs="Calibri"/>
          <w:color w:val="000000" w:themeColor="text1"/>
        </w:rPr>
        <w:t xml:space="preserve">Combined </w:t>
      </w:r>
      <w:r w:rsidR="6118AEF5"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and foliar</w:t>
      </w:r>
      <w:r w:rsidRPr="19EBEC61">
        <w:rPr>
          <w:rFonts w:ascii="Calibri" w:eastAsia="Calibri" w:hAnsi="Calibri" w:cs="Calibri"/>
          <w:i/>
          <w:iCs/>
          <w:color w:val="000000" w:themeColor="text1"/>
        </w:rPr>
        <w:t xml:space="preserve"> M. oryzae </w:t>
      </w:r>
      <w:r w:rsidRPr="19EBEC61">
        <w:rPr>
          <w:rFonts w:ascii="Calibri" w:eastAsia="Calibri" w:hAnsi="Calibri" w:cs="Calibri"/>
          <w:color w:val="000000" w:themeColor="text1"/>
        </w:rPr>
        <w:t xml:space="preserve">application will increase </w:t>
      </w:r>
      <w:r w:rsidR="01C63C5D" w:rsidRPr="19EBEC61">
        <w:rPr>
          <w:rFonts w:ascii="Calibri" w:eastAsia="Calibri" w:hAnsi="Calibri" w:cs="Calibri"/>
          <w:color w:val="000000" w:themeColor="text1"/>
        </w:rPr>
        <w:t xml:space="preserve">salt stressed </w:t>
      </w:r>
      <w:r w:rsidRPr="19EBEC61">
        <w:rPr>
          <w:rFonts w:ascii="Calibri" w:eastAsia="Calibri" w:hAnsi="Calibri" w:cs="Calibri"/>
          <w:color w:val="000000" w:themeColor="text1"/>
        </w:rPr>
        <w:t xml:space="preserve">tomato fruit yield and fruit quality more than either </w:t>
      </w:r>
      <w:r w:rsidR="5499382A" w:rsidRPr="19EBEC61">
        <w:rPr>
          <w:rFonts w:ascii="Calibri" w:eastAsia="Calibri" w:hAnsi="Calibri" w:cs="Calibri"/>
          <w:color w:val="000000" w:themeColor="text1"/>
        </w:rPr>
        <w:t xml:space="preserve">soil </w:t>
      </w:r>
      <w:r w:rsidRPr="19EBEC61">
        <w:rPr>
          <w:rFonts w:ascii="Calibri" w:eastAsia="Calibri" w:hAnsi="Calibri" w:cs="Calibri"/>
          <w:color w:val="000000" w:themeColor="text1"/>
        </w:rPr>
        <w:t>or foliar inoculations.</w:t>
      </w:r>
    </w:p>
    <w:p w14:paraId="4CA264C5" w14:textId="40576317" w:rsidR="5A3DBDF8" w:rsidRDefault="5A3DBDF8" w:rsidP="4EA5AA9C">
      <w:pPr>
        <w:spacing w:line="240" w:lineRule="auto"/>
        <w:ind w:left="720"/>
      </w:pPr>
      <w:r w:rsidRPr="00F67F54">
        <w:rPr>
          <w:rFonts w:ascii="Calibri" w:eastAsia="Calibri" w:hAnsi="Calibri" w:cs="Calibri"/>
          <w:b/>
          <w:bCs/>
          <w:color w:val="000000" w:themeColor="text1"/>
        </w:rPr>
        <w:lastRenderedPageBreak/>
        <w:t xml:space="preserve">Objective </w:t>
      </w:r>
      <w:r w:rsidR="3E53472B" w:rsidRPr="00F67F54">
        <w:rPr>
          <w:rFonts w:ascii="Calibri" w:eastAsia="Calibri" w:hAnsi="Calibri" w:cs="Calibri"/>
          <w:b/>
          <w:bCs/>
          <w:color w:val="000000" w:themeColor="text1"/>
        </w:rPr>
        <w:t>1</w:t>
      </w:r>
      <w:r w:rsidR="264601A8" w:rsidRPr="00F67F54">
        <w:rPr>
          <w:rFonts w:ascii="Calibri" w:eastAsia="Calibri" w:hAnsi="Calibri" w:cs="Calibri"/>
          <w:b/>
          <w:bCs/>
          <w:color w:val="000000" w:themeColor="text1"/>
        </w:rPr>
        <w:t>.1</w:t>
      </w:r>
      <w:r w:rsidR="3E53472B" w:rsidRPr="19EBEC61">
        <w:rPr>
          <w:rFonts w:ascii="Calibri" w:eastAsia="Calibri" w:hAnsi="Calibri" w:cs="Calibri"/>
          <w:color w:val="000000" w:themeColor="text1"/>
        </w:rPr>
        <w:t xml:space="preserve"> </w:t>
      </w:r>
      <w:r w:rsidRPr="19EBEC61">
        <w:rPr>
          <w:rFonts w:ascii="Calibri" w:eastAsia="Calibri" w:hAnsi="Calibri" w:cs="Calibri"/>
          <w:color w:val="000000" w:themeColor="text1"/>
        </w:rPr>
        <w:t xml:space="preserve">- </w:t>
      </w:r>
      <w:r>
        <w:t xml:space="preserve">Determine </w:t>
      </w:r>
      <w:r w:rsidR="005B39DA">
        <w:t>the effect</w:t>
      </w:r>
      <w:r w:rsidR="44DCDD12">
        <w:t xml:space="preserve"> of </w:t>
      </w:r>
      <w:r w:rsidR="44DCDD12" w:rsidRPr="19EBEC61">
        <w:rPr>
          <w:i/>
          <w:iCs/>
        </w:rPr>
        <w:t>M. oryzae</w:t>
      </w:r>
      <w:r w:rsidR="18E104BB">
        <w:t xml:space="preserve"> inoculation method</w:t>
      </w:r>
      <w:r w:rsidRPr="19EBEC61">
        <w:rPr>
          <w:i/>
          <w:iCs/>
        </w:rPr>
        <w:t xml:space="preserve"> </w:t>
      </w:r>
      <w:r>
        <w:t>on tomato plant growth</w:t>
      </w:r>
      <w:r w:rsidR="20639D66">
        <w:t xml:space="preserve"> and </w:t>
      </w:r>
      <w:r>
        <w:t>crop quality</w:t>
      </w:r>
      <w:r w:rsidR="563C6D68">
        <w:t xml:space="preserve"> and</w:t>
      </w:r>
      <w:r>
        <w:t xml:space="preserve"> yield</w:t>
      </w:r>
      <w:r w:rsidR="5668B85A">
        <w:t>.</w:t>
      </w:r>
    </w:p>
    <w:p w14:paraId="0F807131" w14:textId="1507F97D" w:rsidR="7F7E275C" w:rsidRDefault="7F7E275C" w:rsidP="68F16E84">
      <w:pPr>
        <w:spacing w:line="240" w:lineRule="auto"/>
        <w:rPr>
          <w:rFonts w:ascii="Calibri" w:eastAsia="Calibri" w:hAnsi="Calibri" w:cs="Calibri"/>
          <w:color w:val="000000" w:themeColor="text1"/>
        </w:rPr>
      </w:pPr>
      <w:r w:rsidRPr="68F16E84">
        <w:rPr>
          <w:rFonts w:ascii="Calibri" w:eastAsia="Calibri" w:hAnsi="Calibri" w:cs="Calibri"/>
          <w:b/>
          <w:bCs/>
          <w:color w:val="000000" w:themeColor="text1"/>
        </w:rPr>
        <w:t>Hypothesis 2</w:t>
      </w:r>
      <w:r w:rsidR="5BC538E0" w:rsidRPr="68F16E84">
        <w:rPr>
          <w:rFonts w:ascii="Calibri" w:eastAsia="Calibri" w:hAnsi="Calibri" w:cs="Calibri"/>
          <w:b/>
          <w:bCs/>
          <w:color w:val="000000" w:themeColor="text1"/>
        </w:rPr>
        <w:t xml:space="preserve"> – </w:t>
      </w:r>
      <w:r w:rsidR="007E5636">
        <w:rPr>
          <w:rFonts w:ascii="Calibri" w:eastAsia="Calibri" w:hAnsi="Calibri" w:cs="Calibri"/>
          <w:color w:val="000000" w:themeColor="text1"/>
        </w:rPr>
        <w:t>Microbial</w:t>
      </w:r>
      <w:r w:rsidR="007E5636" w:rsidRPr="68F16E84">
        <w:rPr>
          <w:rFonts w:ascii="Calibri" w:eastAsia="Calibri" w:hAnsi="Calibri" w:cs="Calibri"/>
          <w:color w:val="000000" w:themeColor="text1"/>
        </w:rPr>
        <w:t xml:space="preserve"> </w:t>
      </w:r>
      <w:r w:rsidR="5BC538E0" w:rsidRPr="68F16E84">
        <w:rPr>
          <w:rFonts w:ascii="Calibri" w:eastAsia="Calibri" w:hAnsi="Calibri" w:cs="Calibri"/>
          <w:color w:val="000000" w:themeColor="text1"/>
        </w:rPr>
        <w:t>bacterial granules (</w:t>
      </w:r>
      <w:r w:rsidR="56948D8F" w:rsidRPr="68F16E84">
        <w:rPr>
          <w:rFonts w:ascii="Calibri" w:eastAsia="Calibri" w:hAnsi="Calibri" w:cs="Calibri"/>
          <w:color w:val="000000" w:themeColor="text1"/>
        </w:rPr>
        <w:t>BGs</w:t>
      </w:r>
      <w:r w:rsidR="5AC7D03F" w:rsidRPr="68F16E84">
        <w:rPr>
          <w:rFonts w:ascii="Calibri" w:eastAsia="Calibri" w:hAnsi="Calibri" w:cs="Calibri"/>
          <w:color w:val="000000" w:themeColor="text1"/>
        </w:rPr>
        <w:t>)</w:t>
      </w:r>
      <w:r w:rsidR="56948D8F" w:rsidRPr="68F16E84">
        <w:rPr>
          <w:rFonts w:ascii="Calibri" w:eastAsia="Calibri" w:hAnsi="Calibri" w:cs="Calibri"/>
          <w:color w:val="000000" w:themeColor="text1"/>
        </w:rPr>
        <w:t xml:space="preserve"> created under ideal conditions will </w:t>
      </w:r>
      <w:r w:rsidR="24E2AD67" w:rsidRPr="68F16E84">
        <w:rPr>
          <w:rFonts w:ascii="Calibri" w:eastAsia="Calibri" w:hAnsi="Calibri" w:cs="Calibri"/>
          <w:color w:val="000000" w:themeColor="text1"/>
        </w:rPr>
        <w:t>more reliably provide plant benefits</w:t>
      </w:r>
      <w:r w:rsidR="56948D8F" w:rsidRPr="68F16E84">
        <w:rPr>
          <w:rFonts w:ascii="Calibri" w:eastAsia="Calibri" w:hAnsi="Calibri" w:cs="Calibri"/>
          <w:color w:val="000000" w:themeColor="text1"/>
        </w:rPr>
        <w:t xml:space="preserve"> than </w:t>
      </w:r>
      <w:r w:rsidR="00F67F54">
        <w:rPr>
          <w:rFonts w:ascii="Calibri" w:eastAsia="Calibri" w:hAnsi="Calibri" w:cs="Calibri"/>
          <w:color w:val="000000" w:themeColor="text1"/>
        </w:rPr>
        <w:t>M</w:t>
      </w:r>
      <w:r w:rsidR="00A75B47">
        <w:rPr>
          <w:rFonts w:ascii="Calibri" w:eastAsia="Calibri" w:hAnsi="Calibri" w:cs="Calibri"/>
          <w:color w:val="000000" w:themeColor="text1"/>
        </w:rPr>
        <w:t>BGs</w:t>
      </w:r>
      <w:r w:rsidR="56948D8F" w:rsidRPr="68F16E84">
        <w:rPr>
          <w:rFonts w:ascii="Calibri" w:eastAsia="Calibri" w:hAnsi="Calibri" w:cs="Calibri"/>
          <w:color w:val="000000" w:themeColor="text1"/>
        </w:rPr>
        <w:t xml:space="preserve"> made under non-ideal conditions</w:t>
      </w:r>
      <w:r w:rsidR="00A75B47">
        <w:rPr>
          <w:rFonts w:ascii="Calibri" w:eastAsia="Calibri" w:hAnsi="Calibri" w:cs="Calibri"/>
          <w:color w:val="000000" w:themeColor="text1"/>
        </w:rPr>
        <w:t>.</w:t>
      </w:r>
    </w:p>
    <w:p w14:paraId="515956CF" w14:textId="10E58116" w:rsidR="56948D8F" w:rsidRDefault="56948D8F" w:rsidP="1D1499E8">
      <w:pPr>
        <w:spacing w:line="240" w:lineRule="auto"/>
        <w:ind w:firstLine="720"/>
      </w:pPr>
      <w:r w:rsidRPr="00F67F54">
        <w:rPr>
          <w:rFonts w:ascii="Calibri" w:eastAsia="Calibri" w:hAnsi="Calibri" w:cs="Calibri"/>
          <w:b/>
          <w:bCs/>
          <w:color w:val="000000" w:themeColor="text1"/>
        </w:rPr>
        <w:t xml:space="preserve">Objective </w:t>
      </w:r>
      <w:r w:rsidR="5FDEB188" w:rsidRPr="00F67F54">
        <w:rPr>
          <w:rFonts w:ascii="Calibri" w:eastAsia="Calibri" w:hAnsi="Calibri" w:cs="Calibri"/>
          <w:b/>
          <w:bCs/>
          <w:color w:val="000000" w:themeColor="text1"/>
        </w:rPr>
        <w:t>2.1</w:t>
      </w:r>
      <w:r w:rsidR="4B2AA470" w:rsidRPr="4EA5AA9C">
        <w:rPr>
          <w:rFonts w:ascii="Calibri" w:eastAsia="Calibri" w:hAnsi="Calibri" w:cs="Calibri"/>
          <w:color w:val="000000" w:themeColor="text1"/>
        </w:rPr>
        <w:t xml:space="preserve"> </w:t>
      </w:r>
      <w:r w:rsidRPr="4EA5AA9C">
        <w:rPr>
          <w:rFonts w:ascii="Calibri" w:eastAsia="Calibri" w:hAnsi="Calibri" w:cs="Calibri"/>
          <w:color w:val="000000" w:themeColor="text1"/>
        </w:rPr>
        <w:t xml:space="preserve">- </w:t>
      </w:r>
      <w:r>
        <w:t xml:space="preserve">Optimize BG creation method to enhance </w:t>
      </w:r>
      <w:r w:rsidR="145E1D73">
        <w:t>efficacy and viability</w:t>
      </w:r>
      <w:r w:rsidR="2DCDA413">
        <w:t>.</w:t>
      </w:r>
    </w:p>
    <w:p w14:paraId="7BA78B80" w14:textId="66051D90" w:rsidR="56948D8F" w:rsidRDefault="56948D8F" w:rsidP="1D1499E8">
      <w:pPr>
        <w:spacing w:line="240" w:lineRule="auto"/>
        <w:ind w:firstLine="720"/>
      </w:pPr>
      <w:r w:rsidRPr="00F67F54">
        <w:rPr>
          <w:b/>
          <w:bCs/>
        </w:rPr>
        <w:t>Objective</w:t>
      </w:r>
      <w:r w:rsidR="5C301D93" w:rsidRPr="00F67F54">
        <w:rPr>
          <w:b/>
          <w:bCs/>
        </w:rPr>
        <w:t xml:space="preserve"> </w:t>
      </w:r>
      <w:r w:rsidR="00D62823" w:rsidRPr="00F67F54">
        <w:rPr>
          <w:b/>
          <w:bCs/>
        </w:rPr>
        <w:t>2.2</w:t>
      </w:r>
      <w:r w:rsidR="00D62823">
        <w:t xml:space="preserve"> </w:t>
      </w:r>
      <w:r>
        <w:t xml:space="preserve">- Successfully maintain BG viability </w:t>
      </w:r>
      <w:r w:rsidR="3C5E7378">
        <w:t xml:space="preserve">for 1 year </w:t>
      </w:r>
      <w:r>
        <w:t>after desiccation</w:t>
      </w:r>
      <w:r w:rsidR="488E1D7A">
        <w:t>.</w:t>
      </w:r>
    </w:p>
    <w:p w14:paraId="3B9E1EA4" w14:textId="708F67F8" w:rsidR="504E6B76" w:rsidRDefault="504E6B76" w:rsidP="1D1499E8">
      <w:pPr>
        <w:spacing w:line="240" w:lineRule="auto"/>
        <w:rPr>
          <w:rFonts w:ascii="Calibri" w:eastAsia="Calibri" w:hAnsi="Calibri" w:cs="Calibri"/>
          <w:b/>
          <w:bCs/>
          <w:color w:val="000000" w:themeColor="text1"/>
          <w:sz w:val="20"/>
          <w:szCs w:val="20"/>
        </w:rPr>
      </w:pPr>
      <w:r w:rsidRPr="4EA5AA9C">
        <w:rPr>
          <w:rFonts w:ascii="Calibri" w:eastAsia="Calibri" w:hAnsi="Calibri" w:cs="Calibri"/>
          <w:b/>
          <w:bCs/>
          <w:color w:val="000000" w:themeColor="text1"/>
        </w:rPr>
        <w:t>Hypothesis 3</w:t>
      </w:r>
      <w:r w:rsidR="051328C2" w:rsidRPr="4EA5AA9C">
        <w:rPr>
          <w:rFonts w:ascii="Calibri" w:eastAsia="Calibri" w:hAnsi="Calibri" w:cs="Calibri"/>
          <w:b/>
          <w:bCs/>
          <w:color w:val="000000" w:themeColor="text1"/>
        </w:rPr>
        <w:t xml:space="preserve"> - </w:t>
      </w:r>
      <w:r w:rsidR="15D026AF" w:rsidRPr="4EA5AA9C">
        <w:rPr>
          <w:rFonts w:ascii="Calibri" w:eastAsia="Calibri" w:hAnsi="Calibri" w:cs="Calibri"/>
          <w:color w:val="000000" w:themeColor="text1"/>
        </w:rPr>
        <w:t>Inoculation of tomato with BG</w:t>
      </w:r>
      <w:r w:rsidR="4E0E757C" w:rsidRPr="4EA5AA9C">
        <w:rPr>
          <w:rFonts w:ascii="Calibri" w:eastAsia="Calibri" w:hAnsi="Calibri" w:cs="Calibri"/>
          <w:color w:val="000000" w:themeColor="text1"/>
        </w:rPr>
        <w:t>s</w:t>
      </w:r>
      <w:r w:rsidR="15D026AF" w:rsidRPr="4EA5AA9C">
        <w:rPr>
          <w:rFonts w:ascii="Calibri" w:eastAsia="Calibri" w:hAnsi="Calibri" w:cs="Calibri"/>
          <w:color w:val="000000" w:themeColor="text1"/>
        </w:rPr>
        <w:t xml:space="preserve"> will increase plant growth</w:t>
      </w:r>
      <w:r w:rsidR="4A2DF6CE" w:rsidRPr="4EA5AA9C">
        <w:rPr>
          <w:rFonts w:ascii="Calibri" w:eastAsia="Calibri" w:hAnsi="Calibri" w:cs="Calibri"/>
          <w:color w:val="000000" w:themeColor="text1"/>
        </w:rPr>
        <w:t xml:space="preserve"> and fluorometric parameters</w:t>
      </w:r>
      <w:r w:rsidR="003D535C" w:rsidRPr="4EA5AA9C">
        <w:rPr>
          <w:rFonts w:ascii="Calibri" w:eastAsia="Calibri" w:hAnsi="Calibri" w:cs="Calibri"/>
          <w:color w:val="000000" w:themeColor="text1"/>
        </w:rPr>
        <w:t xml:space="preserve"> (e.g., chlorophyll fluorescence, efficiency of photosystem II)</w:t>
      </w:r>
      <w:r w:rsidR="15D026AF" w:rsidRPr="4EA5AA9C">
        <w:rPr>
          <w:rFonts w:ascii="Calibri" w:eastAsia="Calibri" w:hAnsi="Calibri" w:cs="Calibri"/>
          <w:color w:val="000000" w:themeColor="text1"/>
        </w:rPr>
        <w:t xml:space="preserve"> more than other biostimulant application methods.</w:t>
      </w:r>
    </w:p>
    <w:p w14:paraId="6355EC75" w14:textId="67DF648B" w:rsidR="00CC0256" w:rsidRDefault="7C3E3276" w:rsidP="00F67F54">
      <w:pPr>
        <w:spacing w:line="240" w:lineRule="auto"/>
        <w:ind w:firstLine="720"/>
      </w:pPr>
      <w:r w:rsidRPr="00F67F54">
        <w:rPr>
          <w:b/>
          <w:bCs/>
        </w:rPr>
        <w:t xml:space="preserve">Objective </w:t>
      </w:r>
      <w:r w:rsidR="6A03BA14" w:rsidRPr="00F67F54">
        <w:rPr>
          <w:b/>
          <w:bCs/>
        </w:rPr>
        <w:t>3.1</w:t>
      </w:r>
      <w:r w:rsidR="5B716AFF">
        <w:t xml:space="preserve"> </w:t>
      </w:r>
      <w:r>
        <w:t xml:space="preserve">- Determine </w:t>
      </w:r>
      <w:r w:rsidR="12F0EBD5">
        <w:t xml:space="preserve">the effect of biostimulant </w:t>
      </w:r>
      <w:r w:rsidR="2649C40E">
        <w:t xml:space="preserve">inoculation method </w:t>
      </w:r>
      <w:r w:rsidR="12F0EBD5">
        <w:t>(liquid,</w:t>
      </w:r>
      <w:r w:rsidR="6DEEEC0D">
        <w:t xml:space="preserve"> BG</w:t>
      </w:r>
      <w:r w:rsidR="00CC0256">
        <w:t>, uninoculated granule</w:t>
      </w:r>
      <w:r w:rsidR="6A21C2E4">
        <w:t>)</w:t>
      </w:r>
      <w:r w:rsidR="00CC0256">
        <w:t xml:space="preserve"> on plant growth and fluorescence parameters.</w:t>
      </w:r>
    </w:p>
    <w:p w14:paraId="7B235BDA" w14:textId="07E96E8E" w:rsidR="55F2BF52" w:rsidRDefault="55F2BF52" w:rsidP="4EA5AA9C">
      <w:pPr>
        <w:spacing w:line="240" w:lineRule="auto"/>
      </w:pPr>
      <w:r w:rsidRPr="4EA5AA9C">
        <w:rPr>
          <w:b/>
          <w:bCs/>
        </w:rPr>
        <w:t>Hypothesis 4</w:t>
      </w:r>
      <w:r w:rsidR="406B218E" w:rsidRPr="4EA5AA9C">
        <w:rPr>
          <w:b/>
          <w:bCs/>
        </w:rPr>
        <w:t xml:space="preserve"> – </w:t>
      </w:r>
      <w:r w:rsidR="406B218E">
        <w:t xml:space="preserve">Combined </w:t>
      </w:r>
      <w:r w:rsidR="00CC0256">
        <w:t>inoculation</w:t>
      </w:r>
      <w:r w:rsidR="406B218E">
        <w:t xml:space="preserve"> of microbial consortium </w:t>
      </w:r>
      <w:r w:rsidR="00CC0256">
        <w:t xml:space="preserve">at germination and transplantation </w:t>
      </w:r>
      <w:r w:rsidR="406B218E">
        <w:t>will increase tomato fruit yield and quality</w:t>
      </w:r>
      <w:r w:rsidR="322D4C08">
        <w:t xml:space="preserve"> compared to</w:t>
      </w:r>
      <w:r w:rsidR="00CC0256">
        <w:t xml:space="preserve"> inoculation at either germination or transplantation</w:t>
      </w:r>
      <w:r w:rsidR="322D4C08">
        <w:t>.</w:t>
      </w:r>
    </w:p>
    <w:p w14:paraId="2757B573" w14:textId="584A402E" w:rsidR="00CC0256" w:rsidRPr="00CC0256" w:rsidDel="00CC0256" w:rsidRDefault="34A9E58F" w:rsidP="00CC0256">
      <w:pPr>
        <w:ind w:left="720"/>
        <w:rPr>
          <w:del w:id="15" w:author="Zach Peagler" w:date="2025-02-19T12:47:00Z" w16du:dateUtc="2025-02-19T17:47:00Z"/>
        </w:rPr>
      </w:pPr>
      <w:r w:rsidRPr="00F67F54">
        <w:rPr>
          <w:b/>
          <w:bCs/>
        </w:rPr>
        <w:t xml:space="preserve">Objective </w:t>
      </w:r>
      <w:r w:rsidR="16DB84D4" w:rsidRPr="00F67F54">
        <w:rPr>
          <w:b/>
          <w:bCs/>
        </w:rPr>
        <w:t>4.1</w:t>
      </w:r>
      <w:r w:rsidR="1BDBA878">
        <w:t xml:space="preserve"> </w:t>
      </w:r>
      <w:r>
        <w:t xml:space="preserve">- </w:t>
      </w:r>
      <w:r w:rsidR="7A6E499B">
        <w:t xml:space="preserve">Determine </w:t>
      </w:r>
      <w:r w:rsidR="005B39DA">
        <w:t xml:space="preserve">the </w:t>
      </w:r>
      <w:r w:rsidR="7A6E499B">
        <w:t xml:space="preserve">effect of </w:t>
      </w:r>
      <w:r w:rsidR="0251681E">
        <w:t xml:space="preserve">microbial consortium inoculation </w:t>
      </w:r>
      <w:r w:rsidR="00CC0256">
        <w:t xml:space="preserve">timing </w:t>
      </w:r>
      <w:r w:rsidR="7A6E499B">
        <w:t>on tomato plant growth and crop quality and yield</w:t>
      </w:r>
      <w:r w:rsidR="2D326CB0">
        <w:t>.</w:t>
      </w:r>
    </w:p>
    <w:p w14:paraId="37714E7A" w14:textId="642ADF4D" w:rsidR="1D1499E8" w:rsidRDefault="00CC0256" w:rsidP="1D1499E8">
      <w:r w:rsidRPr="00F67F54">
        <w:rPr>
          <w:b/>
          <w:bCs/>
        </w:rPr>
        <w:t>Hypothesis 5</w:t>
      </w:r>
      <w:r>
        <w:t xml:space="preserve"> – BGs will decompose at different rates depending on a) polymer, b) inoculant, and c) decomposition media.</w:t>
      </w:r>
    </w:p>
    <w:p w14:paraId="515904BB" w14:textId="272B2968" w:rsidR="00CC0256" w:rsidRDefault="00CC0256" w:rsidP="1D1499E8">
      <w:r>
        <w:tab/>
      </w:r>
      <w:r w:rsidRPr="00F67F54">
        <w:rPr>
          <w:b/>
          <w:bCs/>
        </w:rPr>
        <w:t>Objective 5.1</w:t>
      </w:r>
      <w:r>
        <w:t xml:space="preserve"> – Determine the effect of polymer (alginate vs chitosan) on the decomposition of BGs.</w:t>
      </w:r>
    </w:p>
    <w:p w14:paraId="654BDA7E" w14:textId="5C724055" w:rsidR="00CC0256" w:rsidRDefault="00CC0256" w:rsidP="1D1499E8">
      <w:r>
        <w:tab/>
      </w:r>
      <w:r w:rsidRPr="00F67F54">
        <w:rPr>
          <w:b/>
          <w:bCs/>
        </w:rPr>
        <w:t>Objective 5.2</w:t>
      </w:r>
      <w:r>
        <w:t xml:space="preserve"> – Determine the effect of inoculant (microbial consortium vs control) on the decomposition of BGs.</w:t>
      </w:r>
    </w:p>
    <w:p w14:paraId="6BD2E55F" w14:textId="540F6888" w:rsidR="00CC0256" w:rsidRDefault="00CC0256" w:rsidP="1D1499E8">
      <w:r>
        <w:tab/>
      </w:r>
      <w:r w:rsidRPr="00F67F54">
        <w:rPr>
          <w:b/>
          <w:bCs/>
        </w:rPr>
        <w:t>Objective 5.3</w:t>
      </w:r>
      <w:r>
        <w:t xml:space="preserve"> – Determine the effect of decomposition media (soil vs paper) on the decomposition of BGs.</w:t>
      </w:r>
    </w:p>
    <w:p w14:paraId="006BE71F" w14:textId="4D38BB18" w:rsidR="508524BF" w:rsidRDefault="508524BF" w:rsidP="461A1DC7">
      <w:pPr>
        <w:pStyle w:val="ListParagraph"/>
        <w:numPr>
          <w:ilvl w:val="0"/>
          <w:numId w:val="44"/>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44366B73" w:rsidR="006F4585" w:rsidRDefault="006F4585" w:rsidP="1D1499E8">
      <w:pPr>
        <w:spacing w:line="240" w:lineRule="auto"/>
        <w:rPr>
          <w:b/>
          <w:bCs/>
        </w:rPr>
      </w:pPr>
      <w:r w:rsidRPr="4EA5AA9C">
        <w:rPr>
          <w:b/>
          <w:bCs/>
        </w:rPr>
        <w:t>III.</w:t>
      </w:r>
      <w:r w:rsidR="6E33563F" w:rsidRPr="4EA5AA9C">
        <w:rPr>
          <w:b/>
          <w:bCs/>
        </w:rPr>
        <w:t>A</w:t>
      </w:r>
      <w:r w:rsidRPr="4EA5AA9C">
        <w:rPr>
          <w:b/>
          <w:bCs/>
        </w:rPr>
        <w:t>.1. BG optimization</w:t>
      </w:r>
    </w:p>
    <w:p w14:paraId="7F72B6CF" w14:textId="1466F071" w:rsidR="2D411828" w:rsidRDefault="007D7AE7" w:rsidP="00F67F54">
      <w:pPr>
        <w:spacing w:line="240" w:lineRule="auto"/>
        <w:ind w:firstLine="720"/>
      </w:pPr>
      <w:r>
        <w:t xml:space="preserve">Biostimulant </w:t>
      </w:r>
      <w:r w:rsidR="06706FFC">
        <w:t>G</w:t>
      </w:r>
      <w:r w:rsidR="43DED163">
        <w:t>ranule</w:t>
      </w:r>
      <w:r w:rsidR="06706FFC">
        <w:t>s</w:t>
      </w:r>
      <w:r w:rsidR="3949B7EB">
        <w:t xml:space="preserve"> (</w:t>
      </w:r>
      <w:r w:rsidR="06706FFC">
        <w:t>BGs</w:t>
      </w:r>
      <w:r w:rsidR="3949B7EB">
        <w:t>)</w:t>
      </w:r>
      <w:r w:rsidR="06706FFC">
        <w:t xml:space="preserve"> </w:t>
      </w:r>
      <w:r w:rsidR="00445495">
        <w:t xml:space="preserve">with chitosan </w:t>
      </w:r>
      <w:proofErr w:type="gramStart"/>
      <w:r w:rsidR="00445495">
        <w:t xml:space="preserve">were </w:t>
      </w:r>
      <w:r w:rsidR="06706FFC">
        <w:t>created</w:t>
      </w:r>
      <w:proofErr w:type="gramEnd"/>
      <w:r w:rsidR="06706FFC">
        <w:t xml:space="preserve"> by</w:t>
      </w:r>
      <w:r w:rsidR="00F67F54">
        <w:t xml:space="preserve"> first autoclaving 250 mL of DI water, to which was added </w:t>
      </w:r>
      <w:r w:rsidR="00F67F54">
        <w:t>5% chitosan (85% deacetylated)</w:t>
      </w:r>
      <w:r w:rsidR="00F67F54">
        <w:t>,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proofErr w:type="gramStart"/>
      <w:r w:rsidR="00445495">
        <w:t>was</w:t>
      </w:r>
      <w:r w:rsidR="1DDF7EC6">
        <w:t xml:space="preserve"> </w:t>
      </w:r>
      <w:r w:rsidR="68EE1417">
        <w:t>created</w:t>
      </w:r>
      <w:proofErr w:type="gramEnd"/>
      <w:r w:rsidR="68EE1417">
        <w:t>,</w:t>
      </w:r>
      <w:r w:rsidR="1DDF7EC6">
        <w:t xml:space="preserve"> </w:t>
      </w:r>
      <w:r w:rsidR="7F8F049C">
        <w:t xml:space="preserve">and both solutions </w:t>
      </w:r>
      <w:r w:rsidR="00445495">
        <w:t xml:space="preserve">were </w:t>
      </w:r>
      <w:r w:rsidR="7F8F049C">
        <w:t>sterilized. Microbes</w:t>
      </w:r>
      <w:r w:rsidR="39375144">
        <w:t xml:space="preserve"> collected in the stationary phase</w:t>
      </w:r>
      <w:r w:rsidR="00F67F54">
        <w:t xml:space="preserve"> </w:t>
      </w:r>
      <w:proofErr w:type="gramStart"/>
      <w:r w:rsidR="00F67F54">
        <w:t>were</w:t>
      </w:r>
      <w:r w:rsidR="7F8F049C">
        <w:t xml:space="preserve"> added</w:t>
      </w:r>
      <w:proofErr w:type="gramEnd"/>
      <w:r w:rsidR="7F8F049C">
        <w:t xml:space="preserve"> to </w:t>
      </w:r>
      <w:r w:rsidR="278D5CBB">
        <w:t>5</w:t>
      </w:r>
      <w:r w:rsidR="7F8F049C">
        <w:t>% protonated chitosan aliquots</w:t>
      </w:r>
      <w:r w:rsidR="78CF5FE2">
        <w:t xml:space="preserve"> in concentrations that will facilitate </w:t>
      </w:r>
      <w:r w:rsidR="11F6C240">
        <w:t>the</w:t>
      </w:r>
      <w:r w:rsidR="78CF5FE2">
        <w:t xml:space="preserve"> desired concentration after</w:t>
      </w:r>
      <w:r w:rsidR="0C75C3CC">
        <w:t xml:space="preserve"> </w:t>
      </w:r>
      <w:r w:rsidR="6D65D23E">
        <w:t xml:space="preserve">dilution. This microbial consortium and chitosan mixture </w:t>
      </w:r>
      <w:proofErr w:type="gramStart"/>
      <w:r w:rsidR="00F67F54">
        <w:t>was then added</w:t>
      </w:r>
      <w:proofErr w:type="gramEnd"/>
      <w:r w:rsidR="6D65D23E">
        <w:t xml:space="preserve"> to the TPP via dropwise addition using a peristaltic pump.</w:t>
      </w:r>
      <w:r w:rsidR="75059F1B">
        <w:t xml:space="preserve"> After curing for </w:t>
      </w:r>
      <w:r w:rsidR="00445495">
        <w:t>30 minutes</w:t>
      </w:r>
      <w:r w:rsidR="75059F1B">
        <w:t xml:space="preserve">, the beads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p>
    <w:p w14:paraId="2F074A12" w14:textId="7853C2AE" w:rsidR="00202704" w:rsidRDefault="06780BD6" w:rsidP="00F97A95">
      <w:pPr>
        <w:spacing w:line="240" w:lineRule="auto"/>
        <w:ind w:firstLine="720"/>
      </w:pPr>
      <w:r>
        <w:t xml:space="preserve">Tests </w:t>
      </w:r>
      <w:proofErr w:type="gramStart"/>
      <w:r w:rsidR="00445495">
        <w:t>were</w:t>
      </w:r>
      <w:r>
        <w:t xml:space="preserve"> performed</w:t>
      </w:r>
      <w:proofErr w:type="gramEnd"/>
      <w:r>
        <w:t xml:space="preserve"> on chitosan protonation acid, chitosan protonation degree, dropwise addition nozzle size, cure time, desiccation method, and desiccation time to identify the optimal conditions for</w:t>
      </w:r>
      <w:r w:rsidR="00F67F54">
        <w:t xml:space="preserve"> B</w:t>
      </w:r>
      <w:r>
        <w:t>G creation.</w:t>
      </w:r>
    </w:p>
    <w:p w14:paraId="79EA0E2E" w14:textId="5C1E605C"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r w:rsidR="00E34895" w:rsidRPr="4EA5AA9C">
        <w:rPr>
          <w:b/>
          <w:bCs/>
        </w:rPr>
        <w:t>BG longevity trial</w:t>
      </w:r>
    </w:p>
    <w:p w14:paraId="31188785" w14:textId="0510C65C" w:rsidR="00AB3B68" w:rsidRDefault="00E34895" w:rsidP="006F4585">
      <w:pPr>
        <w:spacing w:line="240" w:lineRule="auto"/>
      </w:pPr>
      <w:r>
        <w:rPr>
          <w:b/>
          <w:bCs/>
        </w:rPr>
        <w:lastRenderedPageBreak/>
        <w:tab/>
      </w:r>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 xml:space="preserve">containing every </w:t>
      </w:r>
      <w:proofErr w:type="gramStart"/>
      <w:r w:rsidR="6706B5DD">
        <w:t>bacteria</w:t>
      </w:r>
      <w:proofErr w:type="gramEnd"/>
      <w:r w:rsidR="6A23F6E0">
        <w:t xml:space="preserve">, and </w:t>
      </w:r>
      <w:r w:rsidR="00AB3B68">
        <w:t>one</w:t>
      </w:r>
      <w:r w:rsidR="6A23F6E0">
        <w:t xml:space="preserve"> control </w:t>
      </w:r>
      <w:r w:rsidR="00AB3B68">
        <w:t>treatment without bacteria</w:t>
      </w:r>
      <w:r w:rsidR="6A23F6E0">
        <w:t>)</w:t>
      </w:r>
      <w:r w:rsidR="1B65F290">
        <w:t xml:space="preserve"> will be stored to assess their viability over time.</w:t>
      </w:r>
      <w:r w:rsidR="5C25FA83">
        <w:t xml:space="preserve"> Each sample will contain 50g of BGs and</w:t>
      </w:r>
      <w:r w:rsidR="5B78F55F">
        <w:t xml:space="preserve"> </w:t>
      </w:r>
      <w:r w:rsidR="5284FC60">
        <w:t>s</w:t>
      </w:r>
      <w:r w:rsidR="40E4D856">
        <w:t xml:space="preserve">torage conditions include temperature (-20, 4, 24°C) and atmosphere exposure (sealed and open). </w:t>
      </w:r>
      <w:r w:rsidR="5B78F55F">
        <w:t xml:space="preserve">At set intervals (1 week, 1 month, 3 months, 6 months, 1 year) the microbial viability will </w:t>
      </w:r>
      <w:proofErr w:type="gramStart"/>
      <w:r w:rsidR="5B78F55F">
        <w:t>be quantified</w:t>
      </w:r>
      <w:proofErr w:type="gramEnd"/>
      <w:r w:rsidR="5B78F55F">
        <w:t xml:space="preserve"> via plate counting</w:t>
      </w:r>
      <w:r w:rsidR="587599BC">
        <w:t xml:space="preserve"> and the effect on seed germination will be examined by placing the BG on a </w:t>
      </w:r>
      <w:r w:rsidR="37C80C55">
        <w:t>petri dish containing limited nutrient solution and a tomato seed</w:t>
      </w:r>
      <w:r w:rsidR="5B78F55F">
        <w:t xml:space="preserve">. </w:t>
      </w:r>
    </w:p>
    <w:p w14:paraId="220EBC78" w14:textId="69C60E66" w:rsidR="0059451C" w:rsidRDefault="0059451C" w:rsidP="006F4585">
      <w:pPr>
        <w:spacing w:line="240" w:lineRule="auto"/>
      </w:pPr>
      <w:r>
        <w:t>III.A.3. BG decomposition trial</w:t>
      </w:r>
    </w:p>
    <w:p w14:paraId="6309611C" w14:textId="67152425"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Greenhouse trials</w:t>
      </w:r>
    </w:p>
    <w:p w14:paraId="7E64030B" w14:textId="719AAE70"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inoculant </w:t>
      </w:r>
      <w:r w:rsidR="00B6701E">
        <w:rPr>
          <w:b/>
          <w:bCs/>
        </w:rPr>
        <w:t xml:space="preserve">stress </w:t>
      </w:r>
      <w:proofErr w:type="gramStart"/>
      <w:r w:rsidR="00B6701E">
        <w:rPr>
          <w:b/>
          <w:bCs/>
        </w:rPr>
        <w:t>trial</w:t>
      </w:r>
      <w:proofErr w:type="gramEnd"/>
    </w:p>
    <w:p w14:paraId="51857839" w14:textId="10E0F549" w:rsidR="7B01CEC3" w:rsidRDefault="7B01CEC3" w:rsidP="68F16E84">
      <w:pPr>
        <w:spacing w:line="240" w:lineRule="auto"/>
        <w:ind w:firstLine="720"/>
      </w:pPr>
      <w:r>
        <w:t xml:space="preserve">This trial </w:t>
      </w:r>
      <w:del w:id="16" w:author="Zach Peagler" w:date="2025-02-03T10:11:00Z" w16du:dateUtc="2025-02-03T15:11:00Z">
        <w:r w:rsidDel="007E5636">
          <w:delText>w</w:delText>
        </w:r>
        <w:r w:rsidR="1AB44F8B" w:rsidDel="007E5636">
          <w:delText xml:space="preserve">ill </w:delText>
        </w:r>
      </w:del>
      <w:ins w:id="17" w:author="Zach Peagler" w:date="2025-02-03T10:11:00Z" w16du:dateUtc="2025-02-03T15:11:00Z">
        <w:r w:rsidR="007E5636">
          <w:t>was</w:t>
        </w:r>
      </w:ins>
      <w:del w:id="18" w:author="Zach Peagler" w:date="2025-02-03T10:11:00Z" w16du:dateUtc="2025-02-03T15:11:00Z">
        <w:r w:rsidR="1AB44F8B" w:rsidDel="007E5636">
          <w:delText>be</w:delText>
        </w:r>
      </w:del>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ins w:id="19" w:author="Zach Peagler" w:date="2025-02-03T10:12:00Z" w16du:dateUtc="2025-02-03T15:12:00Z">
        <w:r w:rsidR="007E5636">
          <w:t xml:space="preserve"> (34.0622</w:t>
        </w:r>
        <w:r w:rsidR="007E5636">
          <w:rPr>
            <w:rFonts w:cstheme="minorHAnsi"/>
          </w:rPr>
          <w:t>°</w:t>
        </w:r>
        <w:r w:rsidR="007E5636">
          <w:t xml:space="preserve"> N, </w:t>
        </w:r>
      </w:ins>
      <w:ins w:id="20" w:author="Zach Peagler" w:date="2025-02-03T10:13:00Z" w16du:dateUtc="2025-02-03T15:13:00Z">
        <w:r w:rsidR="007E5636">
          <w:t>84.6034</w:t>
        </w:r>
        <w:r w:rsidR="007E5636">
          <w:rPr>
            <w:rFonts w:cstheme="minorHAnsi"/>
          </w:rPr>
          <w:t>°</w:t>
        </w:r>
        <w:r w:rsidR="007E5636">
          <w:t xml:space="preserve"> W)</w:t>
        </w:r>
      </w:ins>
      <w:del w:id="21" w:author="Zach Peagler" w:date="2025-02-03T10:12:00Z" w16du:dateUtc="2025-02-03T15:12:00Z">
        <w:r w:rsidR="103A7B0C" w:rsidDel="007E5636">
          <w:delText>:</w:delText>
        </w:r>
      </w:del>
      <w:r w:rsidR="103A7B0C">
        <w:t xml:space="preserve"> </w:t>
      </w:r>
      <w:ins w:id="22" w:author="Zach Peagler" w:date="2025-02-03T10:13:00Z" w16du:dateUtc="2025-02-03T15:13:00Z">
        <w:r w:rsidR="007E5636">
          <w:t xml:space="preserve">The sample size (n) was </w:t>
        </w:r>
      </w:ins>
      <w:proofErr w:type="gramStart"/>
      <w:r w:rsidR="103A7B0C">
        <w:t>32</w:t>
      </w:r>
      <w:proofErr w:type="gramEnd"/>
      <w:r w:rsidR="103A7B0C">
        <w:t xml:space="preserve"> tomato plants across four rows</w:t>
      </w:r>
      <w:r w:rsidR="4C40DB87">
        <w:t xml:space="preserve"> with </w:t>
      </w:r>
      <w:r w:rsidR="2EA91519">
        <w:t>eight plants per row</w:t>
      </w:r>
      <w:r w:rsidR="103A7B0C">
        <w:t xml:space="preserve">. Row A </w:t>
      </w:r>
      <w:del w:id="23" w:author="Zach Peagler" w:date="2025-02-03T10:13:00Z" w16du:dateUtc="2025-02-03T15:13:00Z">
        <w:r w:rsidR="594FCC16" w:rsidDel="007E5636">
          <w:delText xml:space="preserve">is </w:delText>
        </w:r>
      </w:del>
      <w:ins w:id="24" w:author="Zach Peagler" w:date="2025-02-03T10:13:00Z" w16du:dateUtc="2025-02-03T15:13:00Z">
        <w:r w:rsidR="007E5636">
          <w:t xml:space="preserve">was </w:t>
        </w:r>
      </w:ins>
      <w:r w:rsidR="103A7B0C">
        <w:t>the control, with no treatment</w:t>
      </w:r>
      <w:del w:id="25" w:author="Zach Peagler" w:date="2025-02-03T10:13:00Z" w16du:dateUtc="2025-02-03T15:13:00Z">
        <w:r w:rsidR="103A7B0C" w:rsidDel="007E5636">
          <w:delText>s</w:delText>
        </w:r>
      </w:del>
      <w:r w:rsidR="103A7B0C">
        <w:t xml:space="preserve"> applied. Row B </w:t>
      </w:r>
      <w:del w:id="26" w:author="Zach Peagler" w:date="2025-02-03T10:13:00Z" w16du:dateUtc="2025-02-03T15:13:00Z">
        <w:r w:rsidR="2BD4EC07" w:rsidDel="007E5636">
          <w:delText xml:space="preserve">is </w:delText>
        </w:r>
      </w:del>
      <w:proofErr w:type="gramStart"/>
      <w:ins w:id="27" w:author="Zach Peagler" w:date="2025-02-03T10:13:00Z" w16du:dateUtc="2025-02-03T15:13:00Z">
        <w:r w:rsidR="007E5636">
          <w:t xml:space="preserve">was </w:t>
        </w:r>
      </w:ins>
      <w:r w:rsidR="103A7B0C">
        <w:t>subjected</w:t>
      </w:r>
      <w:proofErr w:type="gramEnd"/>
      <w:r w:rsidR="103A7B0C">
        <w:t xml:space="preserve"> to soil inoculation with </w:t>
      </w:r>
      <w:ins w:id="28" w:author="Zach Peagler" w:date="2025-02-03T09:33:00Z" w16du:dateUtc="2025-02-03T14:33:00Z">
        <w:r w:rsidR="00BB3BBC">
          <w:t>M</w:t>
        </w:r>
      </w:ins>
      <w:del w:id="29" w:author="Zach Peagler" w:date="2025-02-03T09:33:00Z" w16du:dateUtc="2025-02-03T14:33:00Z">
        <w:r w:rsidR="103A7B0C" w:rsidDel="00BB3BBC">
          <w:delText>C</w:delText>
        </w:r>
      </w:del>
      <w:r w:rsidR="103A7B0C">
        <w:t>B</w:t>
      </w:r>
      <w:r w:rsidR="455F89D0">
        <w:t>Gs</w:t>
      </w:r>
      <w:ins w:id="30" w:author="Zach Peagler" w:date="2025-02-03T10:14:00Z" w16du:dateUtc="2025-02-03T15:14:00Z">
        <w:r w:rsidR="007E5636">
          <w:t xml:space="preserve"> at transplantation by placing a few MBGs </w:t>
        </w:r>
      </w:ins>
      <w:ins w:id="31" w:author="Zach Peagler" w:date="2025-02-03T10:15:00Z" w16du:dateUtc="2025-02-03T15:15:00Z">
        <w:r w:rsidR="007E5636">
          <w:t>(~5 g) beneath the roots when transplanting</w:t>
        </w:r>
      </w:ins>
      <w:r w:rsidR="103A7B0C">
        <w:t xml:space="preserve">. Row C </w:t>
      </w:r>
      <w:del w:id="32" w:author="Zach Peagler" w:date="2025-02-03T10:14:00Z" w16du:dateUtc="2025-02-03T15:14:00Z">
        <w:r w:rsidR="22A3C98F" w:rsidDel="007E5636">
          <w:delText xml:space="preserve">is </w:delText>
        </w:r>
      </w:del>
      <w:proofErr w:type="gramStart"/>
      <w:ins w:id="33" w:author="Zach Peagler" w:date="2025-02-03T10:14:00Z" w16du:dateUtc="2025-02-03T15:14:00Z">
        <w:r w:rsidR="007E5636">
          <w:t xml:space="preserve">was </w:t>
        </w:r>
      </w:ins>
      <w:r w:rsidR="103A7B0C">
        <w:t>subjected</w:t>
      </w:r>
      <w:proofErr w:type="gramEnd"/>
      <w:r w:rsidR="103A7B0C">
        <w:t xml:space="preserve"> to foliar inoculation with a spray outside the greenhouse</w:t>
      </w:r>
      <w:ins w:id="34" w:author="Zach Peagler" w:date="2025-02-03T10:14:00Z" w16du:dateUtc="2025-02-03T15:14:00Z">
        <w:r w:rsidR="007E5636">
          <w:t xml:space="preserve"> prior to transplantation</w:t>
        </w:r>
      </w:ins>
      <w:r w:rsidR="103A7B0C">
        <w:t xml:space="preserve">. Row D </w:t>
      </w:r>
      <w:del w:id="35" w:author="Zach Peagler" w:date="2025-02-03T10:14:00Z" w16du:dateUtc="2025-02-03T15:14:00Z">
        <w:r w:rsidR="7E8B03D9" w:rsidDel="007E5636">
          <w:delText>i</w:delText>
        </w:r>
        <w:r w:rsidR="6A1B0ECA" w:rsidDel="007E5636">
          <w:delText>s</w:delText>
        </w:r>
        <w:r w:rsidR="103A7B0C" w:rsidDel="007E5636">
          <w:delText xml:space="preserve"> </w:delText>
        </w:r>
      </w:del>
      <w:proofErr w:type="gramStart"/>
      <w:ins w:id="36" w:author="Zach Peagler" w:date="2025-02-03T10:14:00Z" w16du:dateUtc="2025-02-03T15:14:00Z">
        <w:r w:rsidR="007E5636">
          <w:t xml:space="preserve">was </w:t>
        </w:r>
      </w:ins>
      <w:r w:rsidR="103A7B0C">
        <w:t>subjected</w:t>
      </w:r>
      <w:proofErr w:type="gramEnd"/>
      <w:r w:rsidR="103A7B0C">
        <w:t xml:space="preserve"> to both soil and foliar treatments</w:t>
      </w:r>
      <w:ins w:id="37" w:author="Zach Peagler" w:date="2025-02-03T10:14:00Z" w16du:dateUtc="2025-02-03T15:14:00Z">
        <w:r w:rsidR="007E5636">
          <w:t xml:space="preserve"> as described</w:t>
        </w:r>
      </w:ins>
      <w:r w:rsidR="103A7B0C">
        <w:t>.</w:t>
      </w:r>
      <w:r w:rsidR="01FF1B94">
        <w:t xml:space="preserve"> </w:t>
      </w:r>
      <w:r w:rsidR="103A7B0C">
        <w:t>The unit of replication for bacterial treatments are the tomato plants. The unit of replication for sugar and weight measurements are individual tomatoes.</w:t>
      </w:r>
      <w:ins w:id="38" w:author="Zach Peagler" w:date="2025-02-03T10:15:00Z" w16du:dateUtc="2025-02-03T15:15:00Z">
        <w:r w:rsidR="007E5636">
          <w:t xml:space="preserve"> However, because the individual tomatoes are pseudoreplicates (we </w:t>
        </w:r>
        <w:proofErr w:type="gramStart"/>
        <w:r w:rsidR="007E5636">
          <w:t>aren’t</w:t>
        </w:r>
        <w:proofErr w:type="gramEnd"/>
        <w:r w:rsidR="007E5636">
          <w:t xml:space="preserve"> applying the trea</w:t>
        </w:r>
      </w:ins>
      <w:ins w:id="39" w:author="Zach Peagler" w:date="2025-02-03T10:16:00Z" w16du:dateUtc="2025-02-03T15:16:00Z">
        <w:r w:rsidR="007E5636">
          <w:t xml:space="preserve">tment to the individual tomatoes, but rather the plant that those fruit comes from) </w:t>
        </w:r>
        <w:r w:rsidR="008D15DB">
          <w:t>they were summarized by plant prior to analysis.</w:t>
        </w:r>
      </w:ins>
    </w:p>
    <w:p w14:paraId="5657B346" w14:textId="403035CD" w:rsidR="46A9A3B2" w:rsidRDefault="46A9A3B2" w:rsidP="68F16E84">
      <w:pPr>
        <w:spacing w:line="240" w:lineRule="auto"/>
        <w:ind w:firstLine="720"/>
        <w:rPr>
          <w:b/>
          <w:bCs/>
        </w:rPr>
      </w:pPr>
      <w:r>
        <w:t>Plant</w:t>
      </w:r>
      <w:r w:rsidR="537BE866">
        <w:t>s</w:t>
      </w:r>
      <w:r>
        <w:t xml:space="preserve"> </w:t>
      </w:r>
      <w:del w:id="40" w:author="Zach Peagler" w:date="2025-02-03T10:16:00Z" w16du:dateUtc="2025-02-03T15:16:00Z">
        <w:r w:rsidDel="008D15DB">
          <w:delText xml:space="preserve">will </w:delText>
        </w:r>
      </w:del>
      <w:ins w:id="41" w:author="Zach Peagler" w:date="2025-02-03T10:16:00Z" w16du:dateUtc="2025-02-03T15:16:00Z">
        <w:r w:rsidR="008D15DB">
          <w:t>were</w:t>
        </w:r>
      </w:ins>
      <w:del w:id="42" w:author="Zach Peagler" w:date="2025-02-03T10:16:00Z" w16du:dateUtc="2025-02-03T15:16:00Z">
        <w:r w:rsidDel="008D15DB">
          <w:delText>be</w:delText>
        </w:r>
      </w:del>
      <w:r w:rsidR="3A99AEC1">
        <w:t xml:space="preserve"> inoculated at the time of transplantation. Nutrients and salt </w:t>
      </w:r>
      <w:r w:rsidR="43A841A8">
        <w:t xml:space="preserve">stress </w:t>
      </w:r>
      <w:del w:id="43" w:author="Zach Peagler" w:date="2025-02-03T10:16:00Z" w16du:dateUtc="2025-02-03T15:16:00Z">
        <w:r w:rsidR="43A841A8" w:rsidDel="008D15DB">
          <w:delText>w</w:delText>
        </w:r>
        <w:r w:rsidR="7F060065" w:rsidDel="008D15DB">
          <w:delText xml:space="preserve">ill be </w:delText>
        </w:r>
      </w:del>
      <w:proofErr w:type="gramStart"/>
      <w:ins w:id="44" w:author="Zach Peagler" w:date="2025-02-03T10:16:00Z" w16du:dateUtc="2025-02-03T15:16:00Z">
        <w:r w:rsidR="008D15DB">
          <w:t xml:space="preserve">were </w:t>
        </w:r>
      </w:ins>
      <w:r w:rsidR="7FA52A56">
        <w:t>continuously</w:t>
      </w:r>
      <w:r w:rsidR="43A841A8">
        <w:t xml:space="preserve"> applied</w:t>
      </w:r>
      <w:proofErr w:type="gramEnd"/>
      <w:r w:rsidR="43A841A8">
        <w:t xml:space="preserve"> via nutrient solution.</w:t>
      </w:r>
      <w:r w:rsidR="5DA02CEE">
        <w:t xml:space="preserve"> Tomato plants </w:t>
      </w:r>
      <w:del w:id="45" w:author="Zach Peagler" w:date="2025-02-03T10:16:00Z" w16du:dateUtc="2025-02-03T15:16:00Z">
        <w:r w:rsidR="5DA02CEE" w:rsidDel="008D15DB">
          <w:delText>w</w:delText>
        </w:r>
        <w:r w:rsidR="1B4E4E10" w:rsidDel="008D15DB">
          <w:delText>ill b</w:delText>
        </w:r>
        <w:r w:rsidR="5DA02CEE" w:rsidDel="008D15DB">
          <w:delText>e</w:delText>
        </w:r>
      </w:del>
      <w:proofErr w:type="gramStart"/>
      <w:ins w:id="46" w:author="Zach Peagler" w:date="2025-02-03T10:16:00Z" w16du:dateUtc="2025-02-03T15:16:00Z">
        <w:r w:rsidR="008D15DB">
          <w:t>were</w:t>
        </w:r>
      </w:ins>
      <w:r w:rsidR="5DA02CEE">
        <w:t xml:space="preserve"> allowed</w:t>
      </w:r>
      <w:proofErr w:type="gramEnd"/>
      <w:r w:rsidR="5DA02CEE">
        <w:t xml:space="preserve"> to grow for 7 months before teardown</w:t>
      </w:r>
      <w:r w:rsidR="25FC164B">
        <w:t xml:space="preserve">, with tomato fruits harvested </w:t>
      </w:r>
      <w:del w:id="47" w:author="Zach Peagler" w:date="2025-02-03T10:17:00Z" w16du:dateUtc="2025-02-03T15:17:00Z">
        <w:r w:rsidR="25FC164B" w:rsidDel="008D15DB">
          <w:delText>as they ripen</w:delText>
        </w:r>
      </w:del>
      <w:ins w:id="48" w:author="Zach Peagler" w:date="2025-02-03T10:17:00Z" w16du:dateUtc="2025-02-03T15:17:00Z">
        <w:r w:rsidR="008D15DB">
          <w:t>upon ripening, as assessed by color via visual analysis</w:t>
        </w:r>
      </w:ins>
      <w:r w:rsidR="25FC164B">
        <w:t xml:space="preserve">. </w:t>
      </w:r>
      <w:r w:rsidR="47AAD798">
        <w:t xml:space="preserve">Initial fruit data </w:t>
      </w:r>
      <w:del w:id="49" w:author="Zach Peagler" w:date="2025-02-03T10:17:00Z" w16du:dateUtc="2025-02-03T15:17:00Z">
        <w:r w:rsidR="47AAD798" w:rsidDel="008D15DB">
          <w:delText>will be</w:delText>
        </w:r>
      </w:del>
      <w:proofErr w:type="gramStart"/>
      <w:ins w:id="50" w:author="Zach Peagler" w:date="2025-02-03T10:17:00Z" w16du:dateUtc="2025-02-03T15:17:00Z">
        <w:r w:rsidR="008D15DB">
          <w:t>was</w:t>
        </w:r>
      </w:ins>
      <w:r w:rsidR="47AAD798">
        <w:t xml:space="preserve"> collected</w:t>
      </w:r>
      <w:proofErr w:type="gramEnd"/>
      <w:r w:rsidR="47AAD798">
        <w:t xml:space="preserve"> at the time of fruit harvesting. Fruit </w:t>
      </w:r>
      <w:del w:id="51" w:author="Zach Peagler" w:date="2025-02-03T10:18:00Z" w16du:dateUtc="2025-02-03T15:18:00Z">
        <w:r w:rsidR="47AAD798" w:rsidDel="008D15DB">
          <w:delText xml:space="preserve">will be </w:delText>
        </w:r>
      </w:del>
      <w:proofErr w:type="gramStart"/>
      <w:ins w:id="52" w:author="Zach Peagler" w:date="2025-02-03T10:18:00Z" w16du:dateUtc="2025-02-03T15:18:00Z">
        <w:r w:rsidR="008D15DB">
          <w:t xml:space="preserve">was </w:t>
        </w:r>
      </w:ins>
      <w:r w:rsidR="47AAD798">
        <w:t>weighed</w:t>
      </w:r>
      <w:proofErr w:type="gramEnd"/>
      <w:r w:rsidR="47AAD798">
        <w:t>, assessed for blossom-end rot, and catalogued with row</w:t>
      </w:r>
      <w:ins w:id="53" w:author="Zach Peagler" w:date="2025-02-03T10:18:00Z" w16du:dateUtc="2025-02-03T15:18:00Z">
        <w:r w:rsidR="008D15DB">
          <w:t xml:space="preserve"> and pot</w:t>
        </w:r>
      </w:ins>
      <w:del w:id="54" w:author="Zach Peagler" w:date="2025-02-03T10:18:00Z" w16du:dateUtc="2025-02-03T15:18:00Z">
        <w:r w:rsidR="47AAD798" w:rsidDel="008D15DB">
          <w:delText>, pot, and cluster</w:delText>
        </w:r>
      </w:del>
      <w:r w:rsidR="47AAD798">
        <w:t xml:space="preserve"> information. Weight measurements </w:t>
      </w:r>
      <w:del w:id="55" w:author="Zach Peagler" w:date="2025-02-03T10:18:00Z" w16du:dateUtc="2025-02-03T15:18:00Z">
        <w:r w:rsidR="47AAD798" w:rsidDel="008D15DB">
          <w:delText>will be</w:delText>
        </w:r>
      </w:del>
      <w:proofErr w:type="gramStart"/>
      <w:ins w:id="56" w:author="Zach Peagler" w:date="2025-02-03T10:18:00Z" w16du:dateUtc="2025-02-03T15:18:00Z">
        <w:r w:rsidR="008D15DB">
          <w:t>were</w:t>
        </w:r>
      </w:ins>
      <w:r w:rsidR="47AAD798">
        <w:t xml:space="preserve"> </w:t>
      </w:r>
      <w:r w:rsidR="0319D01F">
        <w:t>performed</w:t>
      </w:r>
      <w:proofErr w:type="gramEnd"/>
      <w:ins w:id="57" w:author="Zach Peagler" w:date="2025-02-03T10:18:00Z" w16du:dateUtc="2025-02-03T15:18:00Z">
        <w:r w:rsidR="008D15DB">
          <w:t xml:space="preserve"> with an OHAUS Scout </w:t>
        </w:r>
      </w:ins>
      <w:ins w:id="58" w:author="Zach Peagler" w:date="2025-02-03T10:19:00Z" w16du:dateUtc="2025-02-03T15:19:00Z">
        <w:r w:rsidR="008D15DB">
          <w:t>SCA210</w:t>
        </w:r>
      </w:ins>
      <w:r w:rsidR="0319D01F">
        <w:t>,</w:t>
      </w:r>
      <w:r w:rsidR="4188E15D">
        <w:t xml:space="preserve"> and</w:t>
      </w:r>
      <w:r w:rsidR="47AAD798">
        <w:t xml:space="preserve"> </w:t>
      </w:r>
      <w:r w:rsidR="771C4829">
        <w:t>b</w:t>
      </w:r>
      <w:r w:rsidR="47AAD798">
        <w:t xml:space="preserve">lossom-end rot </w:t>
      </w:r>
      <w:del w:id="59" w:author="Zach Peagler" w:date="2025-02-03T10:19:00Z" w16du:dateUtc="2025-02-03T15:19:00Z">
        <w:r w:rsidR="5C01313F" w:rsidDel="008D15DB">
          <w:delText xml:space="preserve">will </w:delText>
        </w:r>
      </w:del>
      <w:ins w:id="60" w:author="Zach Peagler" w:date="2025-02-03T10:19:00Z" w16du:dateUtc="2025-02-03T15:19:00Z">
        <w:r w:rsidR="008D15DB">
          <w:t xml:space="preserve">was </w:t>
        </w:r>
      </w:ins>
      <w:del w:id="61" w:author="Zach Peagler" w:date="2025-02-03T10:19:00Z" w16du:dateUtc="2025-02-03T15:19:00Z">
        <w:r w:rsidR="5C01313F" w:rsidDel="008D15DB">
          <w:delText>be</w:delText>
        </w:r>
        <w:r w:rsidR="47AAD798" w:rsidDel="008D15DB">
          <w:delText xml:space="preserve"> </w:delText>
        </w:r>
      </w:del>
      <w:r w:rsidR="47AAD798">
        <w:t>assessed by visual observation of the fruit.</w:t>
      </w:r>
      <w:r w:rsidR="7D32F0C8">
        <w:t xml:space="preserve"> </w:t>
      </w:r>
      <w:r w:rsidR="33DA916F">
        <w:t xml:space="preserve">Authors </w:t>
      </w:r>
      <w:del w:id="62" w:author="Zach Peagler" w:date="2025-02-03T10:19:00Z" w16du:dateUtc="2025-02-03T15:19:00Z">
        <w:r w:rsidR="33DA916F" w:rsidDel="008D15DB">
          <w:delText xml:space="preserve">will </w:delText>
        </w:r>
      </w:del>
      <w:r w:rsidR="33DA916F">
        <w:t>use</w:t>
      </w:r>
      <w:ins w:id="63" w:author="Zach Peagler" w:date="2025-02-03T10:19:00Z" w16du:dateUtc="2025-02-03T15:19:00Z">
        <w:r w:rsidR="008D15DB">
          <w:t>d</w:t>
        </w:r>
      </w:ins>
      <w:r w:rsidR="33DA916F">
        <w:t xml:space="preserve"> a</w:t>
      </w:r>
      <w:r w:rsidR="08B3BD3E">
        <w:t xml:space="preserve"> Li-COR Li-600 and PhotosynQ MultispeQ V2</w:t>
      </w:r>
      <w:r w:rsidR="2679180F">
        <w:t xml:space="preserve"> to </w:t>
      </w:r>
      <w:del w:id="64" w:author="Zach Peagler" w:date="2025-02-03T10:19:00Z" w16du:dateUtc="2025-02-03T15:19:00Z">
        <w:r w:rsidR="2679180F" w:rsidDel="008D15DB">
          <w:delText xml:space="preserve">measure </w:delText>
        </w:r>
      </w:del>
      <w:ins w:id="65" w:author="Zach Peagler" w:date="2025-02-03T10:19:00Z" w16du:dateUtc="2025-02-03T15:19:00Z">
        <w:r w:rsidR="008D15DB">
          <w:t xml:space="preserve">gather biweekly </w:t>
        </w:r>
      </w:ins>
      <w:r w:rsidR="2679180F">
        <w:t xml:space="preserve">plant fluorometric parameters. </w:t>
      </w:r>
      <w:r w:rsidR="08B3BD3E">
        <w:t xml:space="preserve">Sugar concentration </w:t>
      </w:r>
      <w:del w:id="66" w:author="Zach Peagler" w:date="2025-02-03T10:19:00Z" w16du:dateUtc="2025-02-03T15:19:00Z">
        <w:r w:rsidR="08B3BD3E" w:rsidDel="008D15DB">
          <w:delText xml:space="preserve">will </w:delText>
        </w:r>
      </w:del>
      <w:ins w:id="67" w:author="Zach Peagler" w:date="2025-02-03T10:19:00Z" w16du:dateUtc="2025-02-03T15:19:00Z">
        <w:r w:rsidR="008D15DB">
          <w:t xml:space="preserve">was </w:t>
        </w:r>
      </w:ins>
      <w:del w:id="68" w:author="Zach Peagler" w:date="2025-02-03T10:19:00Z" w16du:dateUtc="2025-02-03T15:19:00Z">
        <w:r w:rsidR="08B3BD3E" w:rsidDel="008D15DB">
          <w:delText xml:space="preserve">be </w:delText>
        </w:r>
      </w:del>
      <w:r w:rsidR="08B3BD3E">
        <w:t xml:space="preserve">measured with a Fisherbrand Brix. Firmness </w:t>
      </w:r>
      <w:del w:id="69" w:author="Zach Peagler" w:date="2025-02-03T10:19:00Z" w16du:dateUtc="2025-02-03T15:19:00Z">
        <w:r w:rsidR="08B3BD3E" w:rsidDel="008D15DB">
          <w:delText xml:space="preserve">will be </w:delText>
        </w:r>
      </w:del>
      <w:proofErr w:type="gramStart"/>
      <w:ins w:id="70" w:author="Zach Peagler" w:date="2025-02-03T10:20:00Z" w16du:dateUtc="2025-02-03T15:20:00Z">
        <w:r w:rsidR="008D15DB">
          <w:t xml:space="preserve">was </w:t>
        </w:r>
      </w:ins>
      <w:r w:rsidR="08B3BD3E">
        <w:t>measured</w:t>
      </w:r>
      <w:proofErr w:type="gramEnd"/>
      <w:r w:rsidR="08B3BD3E">
        <w:t xml:space="preserve"> with a</w:t>
      </w:r>
      <w:ins w:id="71" w:author="Zach Peagler" w:date="2025-02-03T10:20:00Z" w16du:dateUtc="2025-02-03T15:20:00Z">
        <w:r w:rsidR="008D15DB">
          <w:t>n OA Supplies Fruit Pressure Tester</w:t>
        </w:r>
      </w:ins>
      <w:del w:id="72" w:author="Zach Peagler" w:date="2025-02-03T10:20:00Z" w16du:dateUtc="2025-02-03T15:20:00Z">
        <w:r w:rsidR="08B3BD3E" w:rsidDel="008D15DB">
          <w:delText xml:space="preserve"> penetrometer</w:delText>
        </w:r>
      </w:del>
      <w:r w:rsidR="4FC5289E">
        <w:t>.</w:t>
      </w:r>
    </w:p>
    <w:p w14:paraId="648C8DE0" w14:textId="630B41B7" w:rsidR="008D26A7" w:rsidRDefault="008D26A7" w:rsidP="461A1DC7">
      <w:pPr>
        <w:spacing w:line="240" w:lineRule="auto"/>
        <w:ind w:firstLine="720"/>
      </w:pPr>
      <w:r>
        <w:t>The statistical power of this experiment is low, at 0.39</w:t>
      </w:r>
      <w:r w:rsidR="1A448258">
        <w:t xml:space="preserve"> for an effect size of 0.4 with </w:t>
      </w:r>
      <w:proofErr w:type="gramStart"/>
      <w:r w:rsidR="1A448258">
        <w:t>4</w:t>
      </w:r>
      <w:proofErr w:type="gramEnd"/>
      <w:r w:rsidR="1A448258">
        <w:t xml:space="preserve"> groups</w:t>
      </w:r>
      <w:r w:rsidR="56AF7387">
        <w:t>,</w:t>
      </w:r>
      <w:r w:rsidR="1A448258">
        <w:t xml:space="preserve"> 8 replicates per group</w:t>
      </w:r>
      <w:r w:rsidR="5206E5C2">
        <w:t>,</w:t>
      </w:r>
      <w:r w:rsidR="05DF2F6E">
        <w:t xml:space="preserve"> and 0.05 significance level.</w:t>
      </w:r>
      <w:r w:rsidR="42F8F93A">
        <w:t xml:space="preserve"> However,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27DAB7D4"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inoculant </w:t>
      </w:r>
      <w:r w:rsidR="00B6701E">
        <w:rPr>
          <w:b/>
          <w:bCs/>
        </w:rPr>
        <w:t xml:space="preserve">timing </w:t>
      </w:r>
      <w:proofErr w:type="gramStart"/>
      <w:r w:rsidR="00B6701E">
        <w:rPr>
          <w:b/>
          <w:bCs/>
        </w:rPr>
        <w:t>trial</w:t>
      </w:r>
      <w:proofErr w:type="gramEnd"/>
    </w:p>
    <w:p w14:paraId="0D618D62" w14:textId="3B346209" w:rsidR="004E793A" w:rsidRDefault="004E793A" w:rsidP="68F16E84">
      <w:pPr>
        <w:spacing w:line="240" w:lineRule="auto"/>
        <w:ind w:firstLine="720"/>
      </w:pPr>
      <w:r>
        <w:t xml:space="preserve">The space available for the </w:t>
      </w:r>
      <w:del w:id="73" w:author="Zach Peagler" w:date="2025-02-19T13:03:00Z" w16du:dateUtc="2025-02-19T18:03:00Z">
        <w:r w:rsidDel="005F11A6">
          <w:delText xml:space="preserve">2024 </w:delText>
        </w:r>
      </w:del>
      <w:r>
        <w:t xml:space="preserve">tomato inoculant </w:t>
      </w:r>
      <w:ins w:id="74" w:author="Zach Peagler" w:date="2025-02-19T13:03:00Z" w16du:dateUtc="2025-02-19T18:03:00Z">
        <w:r w:rsidR="005F11A6">
          <w:t xml:space="preserve">timing </w:t>
        </w:r>
      </w:ins>
      <w:r>
        <w:t xml:space="preserve">trial </w:t>
      </w:r>
      <w:ins w:id="75" w:author="Zach Peagler" w:date="2025-02-19T13:03:00Z" w16du:dateUtc="2025-02-19T18:03:00Z">
        <w:r w:rsidR="005F11A6">
          <w:t>was</w:t>
        </w:r>
      </w:ins>
      <w:del w:id="76" w:author="Zach Peagler" w:date="2025-02-19T13:03:00Z" w16du:dateUtc="2025-02-19T18:03:00Z">
        <w:r w:rsidDel="005F11A6">
          <w:delText>is</w:delText>
        </w:r>
      </w:del>
      <w:r>
        <w:t xml:space="preserve"> greater than that available for the </w:t>
      </w:r>
      <w:del w:id="77" w:author="Zach Peagler" w:date="2025-02-19T13:03:00Z" w16du:dateUtc="2025-02-19T18:03:00Z">
        <w:r w:rsidDel="005F11A6">
          <w:delText xml:space="preserve">2023 </w:delText>
        </w:r>
      </w:del>
      <w:ins w:id="78" w:author="Zach Peagler" w:date="2025-02-19T13:03:00Z" w16du:dateUtc="2025-02-19T18:03:00Z">
        <w:r w:rsidR="005F11A6">
          <w:t xml:space="preserve">tomato inoculant stress </w:t>
        </w:r>
      </w:ins>
      <w:r>
        <w:t xml:space="preserve">trial, allowing for more replicates per group. </w:t>
      </w:r>
      <w:r w:rsidR="00C42D9F">
        <w:t xml:space="preserve">The plants </w:t>
      </w:r>
      <w:proofErr w:type="gramStart"/>
      <w:r w:rsidR="00C42D9F">
        <w:t>were grown</w:t>
      </w:r>
      <w:proofErr w:type="gramEnd"/>
      <w:r w:rsidR="00C42D9F">
        <w:t xml:space="preserve"> in the Hydroponic Lab greenhouse at the KSU Field Station. </w:t>
      </w:r>
      <w:del w:id="79" w:author="Zach Peagler" w:date="2025-02-19T13:04:00Z" w16du:dateUtc="2025-02-19T18:04:00Z">
        <w:r w:rsidDel="005F11A6">
          <w:delText>The treatments used reflect objective 3.2.</w:delText>
        </w:r>
      </w:del>
      <w:ins w:id="80" w:author="Zach Peagler" w:date="2025-02-19T13:04:00Z" w16du:dateUtc="2025-02-19T18:04:00Z">
        <w:r w:rsidR="005F11A6">
          <w:t>The objectives of the trial reflect Objective 4.1.</w:t>
        </w:r>
      </w:ins>
      <w:r>
        <w:t xml:space="preserve"> The treatments include</w:t>
      </w:r>
      <w:ins w:id="81" w:author="Zach Peagler" w:date="2025-02-19T13:04:00Z" w16du:dateUtc="2025-02-19T18:04:00Z">
        <w:r w:rsidR="005F11A6">
          <w:t>d</w:t>
        </w:r>
      </w:ins>
      <w:r>
        <w:t xml:space="preserve"> inoculation at germination, inoculation at transplantation, inoculation at both </w:t>
      </w:r>
      <w:r w:rsidR="00C42D9F">
        <w:t>germination</w:t>
      </w:r>
      <w:r>
        <w:t xml:space="preserve"> and transplantation, and a control no inoculation group.</w:t>
      </w:r>
      <w:r w:rsidR="00C42D9F">
        <w:t xml:space="preserve"> Each group had </w:t>
      </w:r>
      <w:proofErr w:type="gramStart"/>
      <w:r w:rsidR="00C42D9F">
        <w:t>12</w:t>
      </w:r>
      <w:proofErr w:type="gramEnd"/>
      <w:r w:rsidR="00C42D9F">
        <w:t xml:space="preserve">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t>
      </w:r>
      <w:proofErr w:type="gramStart"/>
      <w:r w:rsidR="00C42D9F">
        <w:t>were allowed</w:t>
      </w:r>
      <w:proofErr w:type="gramEnd"/>
      <w:r w:rsidR="00C42D9F">
        <w:t xml:space="preserve"> to grow until X, at which point they were taken down with samples collected for stomatal density measurements. </w:t>
      </w:r>
      <w:r w:rsidR="00C42D9F">
        <w:lastRenderedPageBreak/>
        <w:t xml:space="preserve">Biweekly measurements </w:t>
      </w:r>
      <w:proofErr w:type="gramStart"/>
      <w:r w:rsidR="00C42D9F">
        <w:t>were taken</w:t>
      </w:r>
      <w:proofErr w:type="gramEnd"/>
      <w:r w:rsidR="00C42D9F">
        <w:t xml:space="preserve"> with a Li-COR Li-600 and two PhotosynQ MultispeQ V2.0s. Fruit were harvested when ripe, as assessed by color and firmness, and were taken back to the lab for analysis.</w:t>
      </w:r>
    </w:p>
    <w:p w14:paraId="6128A4A4" w14:textId="7122DC07"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inoculant method </w:t>
      </w:r>
      <w:proofErr w:type="gramStart"/>
      <w:r w:rsidR="00B6701E">
        <w:rPr>
          <w:b/>
          <w:bCs/>
        </w:rPr>
        <w:t>trial</w:t>
      </w:r>
      <w:proofErr w:type="gramEnd"/>
    </w:p>
    <w:p w14:paraId="0BDD919B" w14:textId="271CA50B" w:rsidR="2EB37531" w:rsidRDefault="6FC87931" w:rsidP="68F16E84">
      <w:pPr>
        <w:spacing w:line="240" w:lineRule="auto"/>
        <w:ind w:firstLine="720"/>
      </w:pPr>
      <w:r>
        <w:t>This experiment will involve cultivating 144 tomato plants</w:t>
      </w:r>
      <w:r w:rsidR="5741EB24">
        <w:t xml:space="preserve"> (cultivar BHN 589)</w:t>
      </w:r>
      <w:r>
        <w:t xml:space="preserve"> for </w:t>
      </w:r>
      <w:bookmarkStart w:id="82" w:name="_Int_SNNozdhG"/>
      <w:r>
        <w:t>40 days</w:t>
      </w:r>
      <w:bookmarkEnd w:id="82"/>
      <w:r>
        <w:t xml:space="preserve"> in the greenhouse outside of the KSU Science building. </w:t>
      </w:r>
      <w:r w:rsidR="2F469683">
        <w:t xml:space="preserve">A graphical abstract of this experiment can </w:t>
      </w:r>
      <w:proofErr w:type="gramStart"/>
      <w:r w:rsidR="2F469683">
        <w:t>be seen</w:t>
      </w:r>
      <w:proofErr w:type="gramEnd"/>
      <w:r w:rsidR="2F469683">
        <w:t xml:space="preserve"> in </w:t>
      </w:r>
      <w:r w:rsidR="2F469683" w:rsidRPr="4825ED53">
        <w:rPr>
          <w:b/>
          <w:bCs/>
        </w:rPr>
        <w:t xml:space="preserve">Figure </w:t>
      </w:r>
      <w:r w:rsidR="39F0F128" w:rsidRPr="4825ED53">
        <w:rPr>
          <w:b/>
          <w:bCs/>
        </w:rPr>
        <w:t>4</w:t>
      </w:r>
      <w:r w:rsidR="2F469683" w:rsidRPr="4825ED53">
        <w:rPr>
          <w:b/>
          <w:bCs/>
        </w:rPr>
        <w:t>.</w:t>
      </w:r>
      <w:r w:rsidR="23594F70" w:rsidRPr="4825ED53">
        <w:rPr>
          <w:b/>
          <w:bCs/>
        </w:rPr>
        <w:t xml:space="preserve"> </w:t>
      </w:r>
      <w:r w:rsidR="23594F70">
        <w:t>There will be 1</w:t>
      </w:r>
      <w:ins w:id="83" w:author="Zach Peagler" w:date="2025-01-28T12:19:00Z" w16du:dateUtc="2025-01-28T17:19:00Z">
        <w:r w:rsidR="004E793A">
          <w:t>0</w:t>
        </w:r>
      </w:ins>
      <w:del w:id="84" w:author="Zach Peagler" w:date="2025-01-28T12:19:00Z" w16du:dateUtc="2025-01-28T17:19:00Z">
        <w:r w:rsidR="23594F70" w:rsidDel="004E793A">
          <w:delText>2</w:delText>
        </w:r>
      </w:del>
      <w:r w:rsidR="23594F70">
        <w:t xml:space="preserve"> treatments (control, liquid at germination, liquid at transplantation, liquid at both stages, </w:t>
      </w:r>
      <w:del w:id="85" w:author="Zach Peagler" w:date="2025-01-28T12:17:00Z" w16du:dateUtc="2025-01-28T17:17:00Z">
        <w:r w:rsidR="23594F70" w:rsidDel="004E793A">
          <w:delText>C</w:delText>
        </w:r>
      </w:del>
      <w:ins w:id="86" w:author="Zach Peagler" w:date="2025-02-03T10:06:00Z" w16du:dateUtc="2025-02-03T15:06:00Z">
        <w:r w:rsidR="007E5636">
          <w:t>M</w:t>
        </w:r>
      </w:ins>
      <w:r w:rsidR="23594F70">
        <w:t xml:space="preserve">BG at germination, </w:t>
      </w:r>
      <w:del w:id="87" w:author="Zach Peagler" w:date="2025-01-28T12:17:00Z" w16du:dateUtc="2025-01-28T17:17:00Z">
        <w:r w:rsidR="23594F70" w:rsidDel="004E793A">
          <w:delText>C</w:delText>
        </w:r>
      </w:del>
      <w:ins w:id="88" w:author="Zach Peagler" w:date="2025-02-03T10:06:00Z" w16du:dateUtc="2025-02-03T15:06:00Z">
        <w:r w:rsidR="007E5636">
          <w:t>M</w:t>
        </w:r>
      </w:ins>
      <w:r w:rsidR="23594F70">
        <w:t xml:space="preserve">BG at transplantation, </w:t>
      </w:r>
      <w:del w:id="89" w:author="Zach Peagler" w:date="2025-01-28T12:18:00Z" w16du:dateUtc="2025-01-28T17:18:00Z">
        <w:r w:rsidR="23594F70" w:rsidDel="004E793A">
          <w:delText>C</w:delText>
        </w:r>
      </w:del>
      <w:ins w:id="90" w:author="Zach Peagler" w:date="2025-02-03T10:06:00Z" w16du:dateUtc="2025-02-03T15:06:00Z">
        <w:r w:rsidR="007E5636">
          <w:t>M</w:t>
        </w:r>
      </w:ins>
      <w:r w:rsidR="23594F70">
        <w:t xml:space="preserve">BG at both stages, </w:t>
      </w:r>
      <w:del w:id="91" w:author="Zach Peagler" w:date="2025-01-28T12:18:00Z" w16du:dateUtc="2025-01-28T17:18:00Z">
        <w:r w:rsidR="65984B41" w:rsidDel="004E793A">
          <w:delText xml:space="preserve">Pelleted </w:delText>
        </w:r>
        <w:r w:rsidR="23594F70" w:rsidDel="004E793A">
          <w:delText>CBG</w:delText>
        </w:r>
        <w:r w:rsidR="0972074E" w:rsidDel="004E793A">
          <w:delText xml:space="preserve"> at germination</w:delText>
        </w:r>
        <w:r w:rsidR="23594F70" w:rsidDel="004E793A">
          <w:delText>,</w:delText>
        </w:r>
        <w:r w:rsidR="40A38060" w:rsidDel="004E793A">
          <w:delText xml:space="preserve"> </w:delText>
        </w:r>
        <w:r w:rsidR="53A35F1E" w:rsidDel="004E793A">
          <w:delText xml:space="preserve">Pelleted </w:delText>
        </w:r>
        <w:r w:rsidR="0B2497FB" w:rsidDel="004E793A">
          <w:delText xml:space="preserve">CBG </w:delText>
        </w:r>
      </w:del>
      <w:ins w:id="92" w:author="Zach Peagler" w:date="2025-01-28T12:18:00Z" w16du:dateUtc="2025-01-28T17:18:00Z">
        <w:r w:rsidR="004E793A">
          <w:t xml:space="preserve">liquid </w:t>
        </w:r>
      </w:ins>
      <w:r w:rsidR="010001C1">
        <w:t xml:space="preserve">at germination </w:t>
      </w:r>
      <w:r w:rsidR="0B2497FB">
        <w:t xml:space="preserve">with </w:t>
      </w:r>
      <w:del w:id="93" w:author="Zach Peagler" w:date="2025-01-28T12:18:00Z" w16du:dateUtc="2025-01-28T17:18:00Z">
        <w:r w:rsidR="0B2497FB" w:rsidDel="004E793A">
          <w:delText>C</w:delText>
        </w:r>
      </w:del>
      <w:ins w:id="94" w:author="Zach Peagler" w:date="2025-02-03T10:06:00Z" w16du:dateUtc="2025-02-03T15:06:00Z">
        <w:r w:rsidR="007E5636">
          <w:t>M</w:t>
        </w:r>
      </w:ins>
      <w:r w:rsidR="0B2497FB">
        <w:t xml:space="preserve">BG at transplantation, and </w:t>
      </w:r>
      <w:del w:id="95" w:author="Zach Peagler" w:date="2025-01-28T12:18:00Z" w16du:dateUtc="2025-01-28T17:18:00Z">
        <w:r w:rsidR="5132A913" w:rsidDel="004E793A">
          <w:delText xml:space="preserve">Pelleted </w:delText>
        </w:r>
        <w:r w:rsidR="0B2497FB" w:rsidDel="004E793A">
          <w:delText>C</w:delText>
        </w:r>
      </w:del>
      <w:ins w:id="96" w:author="Zach Peagler" w:date="2025-02-03T10:06:00Z" w16du:dateUtc="2025-02-03T15:06:00Z">
        <w:r w:rsidR="007E5636">
          <w:t>M</w:t>
        </w:r>
      </w:ins>
      <w:r w:rsidR="0B2497FB">
        <w:t>BG</w:t>
      </w:r>
      <w:ins w:id="97" w:author="Zach Peagler" w:date="2025-01-28T12:18:00Z" w16du:dateUtc="2025-01-28T17:18:00Z">
        <w:r w:rsidR="004E793A">
          <w:t xml:space="preserve"> at germination</w:t>
        </w:r>
      </w:ins>
      <w:r w:rsidR="0B2497FB">
        <w:t xml:space="preserve"> with liquid at transplantation</w:t>
      </w:r>
      <w:r w:rsidR="2D8A9FC9">
        <w:t>) with 12 replicates per group</w:t>
      </w:r>
      <w:r w:rsidR="0B2497FB">
        <w:t>.</w:t>
      </w:r>
      <w:r w:rsidR="2A8F4E95">
        <w:t xml:space="preserve"> The inoculation is slated to include the entire microbial consortium listed above</w:t>
      </w:r>
      <w:del w:id="98" w:author="Zach Peagler" w:date="2025-01-22T11:41:00Z" w16du:dateUtc="2025-01-22T16:41:00Z">
        <w:r w:rsidR="2A8F4E95" w:rsidDel="002B674F">
          <w:delText xml:space="preserve"> </w:delText>
        </w:r>
      </w:del>
      <w:r w:rsidR="2A8F4E95">
        <w:t xml:space="preserve"> at 1x10</w:t>
      </w:r>
      <w:r w:rsidR="02A39154" w:rsidRPr="4825ED53">
        <w:rPr>
          <w:vertAlign w:val="superscript"/>
        </w:rPr>
        <w:t>6</w:t>
      </w:r>
      <w:r w:rsidR="2A8F4E95">
        <w:t xml:space="preserve"> CFU/g</w:t>
      </w:r>
      <w:r w:rsidR="39CEC57C">
        <w:t xml:space="preserve"> each</w:t>
      </w:r>
      <w:r w:rsidR="19C63DD8">
        <w:t>.</w:t>
      </w:r>
      <w:r w:rsidR="2E364BE4">
        <w:t xml:space="preserve"> </w:t>
      </w:r>
      <w:r w:rsidR="3FFC86C4">
        <w:t>Power analysis on this reveals a power of 0.90 for an effect size of 0.4</w:t>
      </w:r>
      <w:r w:rsidR="4ADD390A">
        <w:t xml:space="preserve">, a significance of 0.05, 12 groups, and </w:t>
      </w:r>
      <w:proofErr w:type="gramStart"/>
      <w:r w:rsidR="4ADD390A">
        <w:t>12</w:t>
      </w:r>
      <w:proofErr w:type="gramEnd"/>
      <w:r w:rsidR="4ADD390A">
        <w:t xml:space="preserve"> replicates per group.</w:t>
      </w:r>
    </w:p>
    <w:p w14:paraId="523C7812" w14:textId="56A3A29C" w:rsidR="2BFD3F94" w:rsidRDefault="1E657B33" w:rsidP="1D1499E8">
      <w:pPr>
        <w:spacing w:line="240" w:lineRule="auto"/>
        <w:rPr>
          <w:b/>
          <w:bCs/>
        </w:rPr>
      </w:pPr>
      <w:r w:rsidRPr="4EA5AA9C">
        <w:rPr>
          <w:b/>
          <w:bCs/>
        </w:rPr>
        <w:t xml:space="preserve">III.C. </w:t>
      </w:r>
      <w:r w:rsidR="2BFD3F94" w:rsidRPr="4EA5AA9C">
        <w:rPr>
          <w:b/>
          <w:bCs/>
        </w:rPr>
        <w:t>Statistical analysis</w:t>
      </w:r>
    </w:p>
    <w:p w14:paraId="71E2C7D1" w14:textId="769CFEA2" w:rsidR="008D15DB" w:rsidRDefault="2BFD3F94" w:rsidP="1D1499E8">
      <w:pPr>
        <w:spacing w:line="240" w:lineRule="auto"/>
        <w:ind w:firstLine="720"/>
      </w:pPr>
      <w:r>
        <w:t xml:space="preserve">All statistical analysis </w:t>
      </w:r>
      <w:proofErr w:type="gramStart"/>
      <w:r w:rsidR="008D15DB">
        <w:t>were</w:t>
      </w:r>
      <w:r>
        <w:t xml:space="preserve"> </w:t>
      </w:r>
      <w:r w:rsidR="008D15DB">
        <w:t>performed</w:t>
      </w:r>
      <w:proofErr w:type="gramEnd"/>
      <w:r w:rsidR="008D15DB">
        <w:t xml:space="preserve"> </w:t>
      </w:r>
      <w:r>
        <w:t xml:space="preserve">in the latest version of R, currently </w:t>
      </w:r>
      <w:r w:rsidR="49223080">
        <w:t>4.3.</w:t>
      </w:r>
      <w:r w:rsidR="008D15DB">
        <w:t>3.</w:t>
      </w:r>
    </w:p>
    <w:p w14:paraId="7936FFF1" w14:textId="609A9DFF" w:rsidR="008D15DB" w:rsidRDefault="008D15DB" w:rsidP="1D1499E8">
      <w:pPr>
        <w:spacing w:line="240" w:lineRule="auto"/>
        <w:ind w:firstLine="720"/>
      </w:pPr>
      <w:r>
        <w:t xml:space="preserve">First, probability density function (PDF) and cumulative distribution function (CDF) graphs </w:t>
      </w:r>
      <w:proofErr w:type="gramStart"/>
      <w:r>
        <w:t>were created</w:t>
      </w:r>
      <w:proofErr w:type="gramEnd"/>
      <w:r>
        <w:t xml:space="preserve"> for each variable, and one-sample Kolmorgorov-Smirnov (KS) tests were performed against all exponential family functions. (This was not done for variables which are known to be ratios [</w:t>
      </w:r>
      <w:proofErr w:type="gramStart"/>
      <w:r>
        <w:t>e.g.</w:t>
      </w:r>
      <w:proofErr w:type="gramEnd"/>
      <w:r>
        <w:t xml:space="preserve"> PhiPS2 and Fv’/Fm’] which were just logit transformed and treated as normal)</w:t>
      </w:r>
      <w:r w:rsidR="00A820DF">
        <w:t xml:space="preserve">. Variables </w:t>
      </w:r>
      <w:proofErr w:type="gramStart"/>
      <w:r w:rsidR="00A820DF">
        <w:t>were checked</w:t>
      </w:r>
      <w:proofErr w:type="gramEnd"/>
      <w:r w:rsidR="00A820DF">
        <w:t xml:space="preserve"> for homoscedasticity with Levene tests. Boxplots were constructed of each variable by </w:t>
      </w:r>
      <w:proofErr w:type="gramStart"/>
      <w:r w:rsidR="00A820DF">
        <w:t>treatment</w:t>
      </w:r>
      <w:proofErr w:type="gramEnd"/>
    </w:p>
    <w:p w14:paraId="56E6B100" w14:textId="2E8CF11F" w:rsidR="008D15DB" w:rsidRDefault="008D15DB" w:rsidP="1D1499E8">
      <w:pPr>
        <w:spacing w:line="240" w:lineRule="auto"/>
        <w:ind w:firstLine="720"/>
      </w:pPr>
      <w:r>
        <w:t xml:space="preserve">Linear models or generalized linear models </w:t>
      </w:r>
      <w:proofErr w:type="gramStart"/>
      <w:r>
        <w:t>were made</w:t>
      </w:r>
      <w:proofErr w:type="gramEnd"/>
      <w:r>
        <w:t xml:space="preserve"> for each variable, depending on the results of the PDF, CDF, and KS tests, with post hoc tests being performed as needed.</w:t>
      </w:r>
    </w:p>
    <w:p w14:paraId="2881BFE1" w14:textId="04448072" w:rsidR="00A820DF" w:rsidRDefault="00A820DF" w:rsidP="00A820DF">
      <w:pPr>
        <w:pStyle w:val="ListParagraph"/>
        <w:numPr>
          <w:ilvl w:val="0"/>
          <w:numId w:val="49"/>
        </w:numPr>
        <w:spacing w:line="240" w:lineRule="auto"/>
        <w:rPr>
          <w:ins w:id="99" w:author="Zach Peagler" w:date="2025-02-03T10:22:00Z" w16du:dateUtc="2025-02-03T15:22:00Z"/>
        </w:rPr>
      </w:pPr>
      <w:r>
        <w:t xml:space="preserve">Note: For the sake of brevity, only figures that show a </w:t>
      </w:r>
      <w:r w:rsidRPr="00A820DF">
        <w:rPr>
          <w:b/>
          <w:bCs/>
        </w:rPr>
        <w:t xml:space="preserve">significant difference </w:t>
      </w:r>
      <w:proofErr w:type="gramStart"/>
      <w:r>
        <w:t>are included</w:t>
      </w:r>
      <w:proofErr w:type="gramEnd"/>
      <w:r>
        <w:t xml:space="preserve">. Non-significant graphs can be found at </w:t>
      </w:r>
      <w:hyperlink r:id="rId10" w:history="1">
        <w:r w:rsidRPr="00A820DF">
          <w:rPr>
            <w:rStyle w:val="Hyperlink"/>
          </w:rPr>
          <w:t>github.com/zachpeagler/Tomatoinoculants/tree/main/figures</w:t>
        </w:r>
      </w:hyperlink>
      <w:r>
        <w:t xml:space="preserve"> </w:t>
      </w:r>
      <w:r w:rsidR="00AE7706">
        <w:t>in both PNG and SVG format</w:t>
      </w:r>
      <w:r>
        <w:t>.</w:t>
      </w:r>
    </w:p>
    <w:p w14:paraId="38027EE9" w14:textId="77777777" w:rsidR="00376A40" w:rsidRDefault="00376A40" w:rsidP="00A75B47">
      <w:pPr>
        <w:spacing w:line="240" w:lineRule="auto"/>
      </w:pPr>
    </w:p>
    <w:p w14:paraId="1A06FA4C" w14:textId="679FD884" w:rsidR="7F413409" w:rsidRDefault="48C94241" w:rsidP="461A1DC7">
      <w:pPr>
        <w:pStyle w:val="ListParagraph"/>
        <w:numPr>
          <w:ilvl w:val="0"/>
          <w:numId w:val="44"/>
        </w:numPr>
        <w:spacing w:line="240" w:lineRule="auto"/>
        <w:rPr>
          <w:b/>
          <w:bCs/>
          <w:sz w:val="24"/>
          <w:szCs w:val="24"/>
        </w:rPr>
      </w:pPr>
      <w:r w:rsidRPr="68F16E84">
        <w:rPr>
          <w:b/>
          <w:bCs/>
          <w:sz w:val="24"/>
          <w:szCs w:val="24"/>
        </w:rPr>
        <w:t>RESULTS</w:t>
      </w:r>
    </w:p>
    <w:p w14:paraId="070419BA" w14:textId="19F6661D" w:rsidR="40F93C69" w:rsidRDefault="40F93C69" w:rsidP="68F16E84">
      <w:pPr>
        <w:spacing w:line="240" w:lineRule="auto"/>
        <w:rPr>
          <w:rFonts w:ascii="Calibri" w:eastAsia="Calibri" w:hAnsi="Calibri" w:cs="Calibri"/>
          <w:b/>
          <w:bCs/>
          <w:color w:val="000000" w:themeColor="text1"/>
        </w:rPr>
      </w:pPr>
      <w:r w:rsidRPr="68F16E84">
        <w:rPr>
          <w:rFonts w:ascii="Calibri" w:eastAsia="Calibri" w:hAnsi="Calibri" w:cs="Calibri"/>
          <w:b/>
          <w:bCs/>
          <w:color w:val="000000" w:themeColor="text1"/>
        </w:rPr>
        <w:t xml:space="preserve">IV.A. </w:t>
      </w:r>
      <w:ins w:id="100" w:author="Zach Peagler" w:date="2025-02-03T10:06:00Z" w16du:dateUtc="2025-02-03T15:06:00Z">
        <w:r w:rsidR="007E5636">
          <w:rPr>
            <w:rFonts w:ascii="Calibri" w:eastAsia="Calibri" w:hAnsi="Calibri" w:cs="Calibri"/>
            <w:b/>
            <w:bCs/>
            <w:color w:val="000000" w:themeColor="text1"/>
          </w:rPr>
          <w:t>M</w:t>
        </w:r>
      </w:ins>
      <w:r w:rsidRPr="68F16E84">
        <w:rPr>
          <w:rFonts w:ascii="Calibri" w:eastAsia="Calibri" w:hAnsi="Calibri" w:cs="Calibri"/>
          <w:b/>
          <w:bCs/>
          <w:color w:val="000000" w:themeColor="text1"/>
        </w:rPr>
        <w:t xml:space="preserve">BG </w:t>
      </w:r>
      <w:r w:rsidR="0059585B">
        <w:rPr>
          <w:rFonts w:ascii="Calibri" w:eastAsia="Calibri" w:hAnsi="Calibri" w:cs="Calibri"/>
          <w:b/>
          <w:bCs/>
          <w:color w:val="000000" w:themeColor="text1"/>
        </w:rPr>
        <w:t>O</w:t>
      </w:r>
      <w:r w:rsidRPr="68F16E84">
        <w:rPr>
          <w:rFonts w:ascii="Calibri" w:eastAsia="Calibri" w:hAnsi="Calibri" w:cs="Calibri"/>
          <w:b/>
          <w:bCs/>
          <w:color w:val="000000" w:themeColor="text1"/>
        </w:rPr>
        <w:t>ptimization</w:t>
      </w:r>
    </w:p>
    <w:p w14:paraId="6056ADEB" w14:textId="6CE1A85A" w:rsidR="3CDF1D2B" w:rsidRDefault="0492D85F" w:rsidP="68F16E84">
      <w:pPr>
        <w:spacing w:line="240" w:lineRule="auto"/>
        <w:ind w:firstLine="720"/>
        <w:rPr>
          <w:rFonts w:ascii="Calibri" w:eastAsia="Calibri" w:hAnsi="Calibri" w:cs="Calibri"/>
          <w:color w:val="000000" w:themeColor="text1"/>
        </w:rPr>
      </w:pPr>
      <w:r w:rsidRPr="75176F98">
        <w:rPr>
          <w:rFonts w:ascii="Calibri" w:eastAsia="Calibri" w:hAnsi="Calibri" w:cs="Calibri"/>
          <w:color w:val="000000" w:themeColor="text1"/>
        </w:rPr>
        <w:t xml:space="preserve">Authors have had success in creating inoculated </w:t>
      </w:r>
      <w:del w:id="101" w:author="Zach Peagler" w:date="2025-01-28T14:37:00Z" w16du:dateUtc="2025-01-28T19:37:00Z">
        <w:r w:rsidRPr="75176F98" w:rsidDel="00C561BB">
          <w:rPr>
            <w:rFonts w:ascii="Calibri" w:eastAsia="Calibri" w:hAnsi="Calibri" w:cs="Calibri"/>
            <w:color w:val="000000" w:themeColor="text1"/>
          </w:rPr>
          <w:delText>C</w:delText>
        </w:r>
      </w:del>
      <w:ins w:id="102" w:author="Zach Peagler" w:date="2025-02-03T10:06:00Z" w16du:dateUtc="2025-02-03T15:06:00Z">
        <w:r w:rsidR="007E5636">
          <w:rPr>
            <w:rFonts w:ascii="Calibri" w:eastAsia="Calibri" w:hAnsi="Calibri" w:cs="Calibri"/>
            <w:color w:val="000000" w:themeColor="text1"/>
          </w:rPr>
          <w:t>M</w:t>
        </w:r>
      </w:ins>
      <w:r w:rsidRPr="75176F98">
        <w:rPr>
          <w:rFonts w:ascii="Calibri" w:eastAsia="Calibri" w:hAnsi="Calibri" w:cs="Calibri"/>
          <w:color w:val="000000" w:themeColor="text1"/>
        </w:rPr>
        <w:t>BGs</w:t>
      </w:r>
      <w:r w:rsidR="4CFD9F9A" w:rsidRPr="75176F98">
        <w:rPr>
          <w:rFonts w:ascii="Calibri" w:eastAsia="Calibri" w:hAnsi="Calibri" w:cs="Calibri"/>
          <w:color w:val="000000" w:themeColor="text1"/>
        </w:rPr>
        <w:t xml:space="preserve"> and</w:t>
      </w:r>
      <w:r w:rsidRPr="75176F98">
        <w:rPr>
          <w:rFonts w:ascii="Calibri" w:eastAsia="Calibri" w:hAnsi="Calibri" w:cs="Calibri"/>
          <w:color w:val="000000" w:themeColor="text1"/>
        </w:rPr>
        <w:t xml:space="preserve"> in qualifying that microbial viability can </w:t>
      </w:r>
      <w:proofErr w:type="gramStart"/>
      <w:r w:rsidRPr="75176F98">
        <w:rPr>
          <w:rFonts w:ascii="Calibri" w:eastAsia="Calibri" w:hAnsi="Calibri" w:cs="Calibri"/>
          <w:color w:val="000000" w:themeColor="text1"/>
        </w:rPr>
        <w:t>be maintained</w:t>
      </w:r>
      <w:proofErr w:type="gramEnd"/>
      <w:r w:rsidRPr="75176F98">
        <w:rPr>
          <w:rFonts w:ascii="Calibri" w:eastAsia="Calibri" w:hAnsi="Calibri" w:cs="Calibri"/>
          <w:color w:val="000000" w:themeColor="text1"/>
        </w:rPr>
        <w:t xml:space="preserve"> after desiccation via air-drying. Quantitative measurements for microbial viability have not yet </w:t>
      </w:r>
      <w:proofErr w:type="gramStart"/>
      <w:r w:rsidRPr="75176F98">
        <w:rPr>
          <w:rFonts w:ascii="Calibri" w:eastAsia="Calibri" w:hAnsi="Calibri" w:cs="Calibri"/>
          <w:color w:val="000000" w:themeColor="text1"/>
        </w:rPr>
        <w:t>been conducted</w:t>
      </w:r>
      <w:proofErr w:type="gramEnd"/>
      <w:r w:rsidRPr="75176F98">
        <w:rPr>
          <w:rFonts w:ascii="Calibri" w:eastAsia="Calibri" w:hAnsi="Calibri" w:cs="Calibri"/>
          <w:color w:val="000000" w:themeColor="text1"/>
        </w:rPr>
        <w:t>.</w:t>
      </w:r>
      <w:r w:rsidR="7CC48D58" w:rsidRPr="75176F98">
        <w:rPr>
          <w:rFonts w:ascii="Calibri" w:eastAsia="Calibri" w:hAnsi="Calibri" w:cs="Calibri"/>
          <w:color w:val="000000" w:themeColor="text1"/>
        </w:rPr>
        <w:t xml:space="preserve"> </w:t>
      </w:r>
      <w:r w:rsidR="50AAD32F" w:rsidRPr="75176F98">
        <w:rPr>
          <w:rFonts w:ascii="Calibri" w:eastAsia="Calibri" w:hAnsi="Calibri" w:cs="Calibri"/>
          <w:color w:val="000000" w:themeColor="text1"/>
        </w:rPr>
        <w:t>Preliminary results from nozzle tests show</w:t>
      </w:r>
      <w:r w:rsidR="1C6703DC" w:rsidRPr="75176F98">
        <w:rPr>
          <w:rFonts w:ascii="Calibri" w:eastAsia="Calibri" w:hAnsi="Calibri" w:cs="Calibri"/>
          <w:color w:val="000000" w:themeColor="text1"/>
        </w:rPr>
        <w:t xml:space="preserve"> that smaller nozzle sizes produce beads with the least reagent waste. It also revealed</w:t>
      </w:r>
      <w:r w:rsidR="50AAD32F" w:rsidRPr="75176F98">
        <w:rPr>
          <w:rFonts w:ascii="Calibri" w:eastAsia="Calibri" w:hAnsi="Calibri" w:cs="Calibri"/>
          <w:color w:val="000000" w:themeColor="text1"/>
        </w:rPr>
        <w:t xml:space="preserve"> microplastics in the </w:t>
      </w:r>
      <w:del w:id="103" w:author="Zach Peagler" w:date="2025-01-28T14:37:00Z" w16du:dateUtc="2025-01-28T19:37:00Z">
        <w:r w:rsidR="50AAD32F" w:rsidRPr="75176F98" w:rsidDel="00C561BB">
          <w:rPr>
            <w:rFonts w:ascii="Calibri" w:eastAsia="Calibri" w:hAnsi="Calibri" w:cs="Calibri"/>
            <w:color w:val="000000" w:themeColor="text1"/>
          </w:rPr>
          <w:delText>C</w:delText>
        </w:r>
      </w:del>
      <w:ins w:id="104" w:author="Zach Peagler" w:date="2025-02-03T10:06:00Z" w16du:dateUtc="2025-02-03T15:06:00Z">
        <w:r w:rsidR="007E5636">
          <w:rPr>
            <w:rFonts w:ascii="Calibri" w:eastAsia="Calibri" w:hAnsi="Calibri" w:cs="Calibri"/>
            <w:color w:val="000000" w:themeColor="text1"/>
          </w:rPr>
          <w:t>M</w:t>
        </w:r>
      </w:ins>
      <w:r w:rsidR="50AAD32F" w:rsidRPr="75176F98">
        <w:rPr>
          <w:rFonts w:ascii="Calibri" w:eastAsia="Calibri" w:hAnsi="Calibri" w:cs="Calibri"/>
          <w:color w:val="000000" w:themeColor="text1"/>
        </w:rPr>
        <w:t xml:space="preserve">BGs. </w:t>
      </w:r>
      <w:r w:rsidR="30ABBB10" w:rsidRPr="75176F98">
        <w:rPr>
          <w:rFonts w:ascii="Calibri" w:eastAsia="Calibri" w:hAnsi="Calibri" w:cs="Calibri"/>
          <w:color w:val="000000" w:themeColor="text1"/>
        </w:rPr>
        <w:t xml:space="preserve">Plastic nozzles are a no-go, and future </w:t>
      </w:r>
      <w:del w:id="105" w:author="Zach Peagler" w:date="2025-01-28T14:37:00Z" w16du:dateUtc="2025-01-28T19:37:00Z">
        <w:r w:rsidR="30ABBB10" w:rsidRPr="75176F98" w:rsidDel="00C561BB">
          <w:rPr>
            <w:rFonts w:ascii="Calibri" w:eastAsia="Calibri" w:hAnsi="Calibri" w:cs="Calibri"/>
            <w:color w:val="000000" w:themeColor="text1"/>
          </w:rPr>
          <w:delText>C</w:delText>
        </w:r>
      </w:del>
      <w:ins w:id="106" w:author="Zach Peagler" w:date="2025-02-03T10:06:00Z" w16du:dateUtc="2025-02-03T15:06:00Z">
        <w:r w:rsidR="007E5636">
          <w:rPr>
            <w:rFonts w:ascii="Calibri" w:eastAsia="Calibri" w:hAnsi="Calibri" w:cs="Calibri"/>
            <w:color w:val="000000" w:themeColor="text1"/>
          </w:rPr>
          <w:t>M</w:t>
        </w:r>
      </w:ins>
      <w:r w:rsidR="30ABBB10" w:rsidRPr="75176F98">
        <w:rPr>
          <w:rFonts w:ascii="Calibri" w:eastAsia="Calibri" w:hAnsi="Calibri" w:cs="Calibri"/>
          <w:color w:val="000000" w:themeColor="text1"/>
        </w:rPr>
        <w:t xml:space="preserve">BG creation should </w:t>
      </w:r>
      <w:proofErr w:type="gramStart"/>
      <w:r w:rsidR="30ABBB10" w:rsidRPr="75176F98">
        <w:rPr>
          <w:rFonts w:ascii="Calibri" w:eastAsia="Calibri" w:hAnsi="Calibri" w:cs="Calibri"/>
          <w:color w:val="000000" w:themeColor="text1"/>
        </w:rPr>
        <w:t>be done</w:t>
      </w:r>
      <w:proofErr w:type="gramEnd"/>
      <w:r w:rsidR="30ABBB10" w:rsidRPr="75176F98">
        <w:rPr>
          <w:rFonts w:ascii="Calibri" w:eastAsia="Calibri" w:hAnsi="Calibri" w:cs="Calibri"/>
          <w:color w:val="000000" w:themeColor="text1"/>
        </w:rPr>
        <w:t xml:space="preserve"> without plastic (especially 3D printed) parts contacting the granules.</w:t>
      </w:r>
      <w:r w:rsidR="7B8E7A9A" w:rsidRPr="75176F98">
        <w:rPr>
          <w:rFonts w:ascii="Calibri" w:eastAsia="Calibri" w:hAnsi="Calibri" w:cs="Calibri"/>
          <w:color w:val="000000" w:themeColor="text1"/>
        </w:rPr>
        <w:t xml:space="preserve"> P</w:t>
      </w:r>
      <w:r w:rsidR="50AAD32F" w:rsidRPr="75176F98">
        <w:rPr>
          <w:rFonts w:ascii="Calibri" w:eastAsia="Calibri" w:hAnsi="Calibri" w:cs="Calibri"/>
          <w:color w:val="000000" w:themeColor="text1"/>
        </w:rPr>
        <w:t>reliminary results have shown that bead morphology can vary drastically even within a single batch made under</w:t>
      </w:r>
      <w:r w:rsidR="17FB582B" w:rsidRPr="75176F98">
        <w:rPr>
          <w:rFonts w:ascii="Calibri" w:eastAsia="Calibri" w:hAnsi="Calibri" w:cs="Calibri"/>
          <w:color w:val="000000" w:themeColor="text1"/>
        </w:rPr>
        <w:t xml:space="preserve"> identical </w:t>
      </w:r>
      <w:r w:rsidR="50AAD32F" w:rsidRPr="75176F98">
        <w:rPr>
          <w:rFonts w:ascii="Calibri" w:eastAsia="Calibri" w:hAnsi="Calibri" w:cs="Calibri"/>
          <w:color w:val="000000" w:themeColor="text1"/>
        </w:rPr>
        <w:t xml:space="preserve">conditions, as shown in </w:t>
      </w:r>
      <w:r w:rsidR="50AAD32F" w:rsidRPr="75176F98">
        <w:rPr>
          <w:rFonts w:ascii="Calibri" w:eastAsia="Calibri" w:hAnsi="Calibri" w:cs="Calibri"/>
          <w:b/>
          <w:bCs/>
          <w:color w:val="000000" w:themeColor="text1"/>
        </w:rPr>
        <w:t xml:space="preserve">Figure </w:t>
      </w:r>
      <w:r w:rsidR="1B8DD75E" w:rsidRPr="75176F98">
        <w:rPr>
          <w:rFonts w:ascii="Calibri" w:eastAsia="Calibri" w:hAnsi="Calibri" w:cs="Calibri"/>
          <w:b/>
          <w:bCs/>
          <w:color w:val="000000" w:themeColor="text1"/>
        </w:rPr>
        <w:t>5</w:t>
      </w:r>
      <w:r w:rsidR="50AAD32F" w:rsidRPr="75176F98">
        <w:rPr>
          <w:rFonts w:ascii="Calibri" w:eastAsia="Calibri" w:hAnsi="Calibri" w:cs="Calibri"/>
          <w:color w:val="000000" w:themeColor="text1"/>
        </w:rPr>
        <w:t>.</w:t>
      </w:r>
      <w:r w:rsidR="700F04B9" w:rsidRPr="75176F98">
        <w:rPr>
          <w:rFonts w:ascii="Calibri" w:eastAsia="Calibri" w:hAnsi="Calibri" w:cs="Calibri"/>
          <w:color w:val="000000" w:themeColor="text1"/>
        </w:rPr>
        <w:t xml:space="preserve"> </w:t>
      </w:r>
      <w:r w:rsidR="5095E8E0" w:rsidRPr="75176F98">
        <w:rPr>
          <w:rFonts w:ascii="Calibri" w:eastAsia="Calibri" w:hAnsi="Calibri" w:cs="Calibri"/>
          <w:color w:val="000000" w:themeColor="text1"/>
        </w:rPr>
        <w:t xml:space="preserve">Preliminary results for CBG desiccation </w:t>
      </w:r>
      <w:r w:rsidR="002169B9" w:rsidRPr="75176F98">
        <w:rPr>
          <w:rFonts w:ascii="Calibri" w:eastAsia="Calibri" w:hAnsi="Calibri" w:cs="Calibri"/>
          <w:color w:val="000000" w:themeColor="text1"/>
        </w:rPr>
        <w:t>show</w:t>
      </w:r>
      <w:r w:rsidR="5095E8E0" w:rsidRPr="75176F98">
        <w:rPr>
          <w:rFonts w:ascii="Calibri" w:eastAsia="Calibri" w:hAnsi="Calibri" w:cs="Calibri"/>
          <w:color w:val="000000" w:themeColor="text1"/>
        </w:rPr>
        <w:t xml:space="preserve"> that desiccation reduces </w:t>
      </w:r>
      <w:del w:id="107" w:author="Zach Peagler" w:date="2025-01-28T14:37:00Z" w16du:dateUtc="2025-01-28T19:37:00Z">
        <w:r w:rsidR="5095E8E0" w:rsidRPr="75176F98" w:rsidDel="00C561BB">
          <w:rPr>
            <w:rFonts w:ascii="Calibri" w:eastAsia="Calibri" w:hAnsi="Calibri" w:cs="Calibri"/>
            <w:color w:val="000000" w:themeColor="text1"/>
          </w:rPr>
          <w:delText>C</w:delText>
        </w:r>
      </w:del>
      <w:ins w:id="108" w:author="Zach Peagler" w:date="2025-02-03T10:06:00Z" w16du:dateUtc="2025-02-03T15:06:00Z">
        <w:r w:rsidR="007E5636">
          <w:rPr>
            <w:rFonts w:ascii="Calibri" w:eastAsia="Calibri" w:hAnsi="Calibri" w:cs="Calibri"/>
            <w:color w:val="000000" w:themeColor="text1"/>
          </w:rPr>
          <w:t>M</w:t>
        </w:r>
      </w:ins>
      <w:r w:rsidR="5095E8E0" w:rsidRPr="75176F98">
        <w:rPr>
          <w:rFonts w:ascii="Calibri" w:eastAsia="Calibri" w:hAnsi="Calibri" w:cs="Calibri"/>
          <w:color w:val="000000" w:themeColor="text1"/>
        </w:rPr>
        <w:t>BG weight by 90%, as shown in</w:t>
      </w:r>
      <w:r w:rsidR="50AAD32F" w:rsidRPr="75176F98">
        <w:rPr>
          <w:rFonts w:ascii="Calibri" w:eastAsia="Calibri" w:hAnsi="Calibri" w:cs="Calibri"/>
          <w:color w:val="000000" w:themeColor="text1"/>
        </w:rPr>
        <w:t xml:space="preserve"> </w:t>
      </w:r>
      <w:r w:rsidR="50AAD32F" w:rsidRPr="75176F98">
        <w:rPr>
          <w:rFonts w:ascii="Calibri" w:eastAsia="Calibri" w:hAnsi="Calibri" w:cs="Calibri"/>
          <w:b/>
          <w:bCs/>
          <w:color w:val="000000" w:themeColor="text1"/>
        </w:rPr>
        <w:t xml:space="preserve">Figure </w:t>
      </w:r>
      <w:r w:rsidR="1846735B" w:rsidRPr="75176F98">
        <w:rPr>
          <w:rFonts w:ascii="Calibri" w:eastAsia="Calibri" w:hAnsi="Calibri" w:cs="Calibri"/>
          <w:b/>
          <w:bCs/>
          <w:color w:val="000000" w:themeColor="text1"/>
        </w:rPr>
        <w:t>6</w:t>
      </w:r>
      <w:r w:rsidR="2EC8228C" w:rsidRPr="75176F98">
        <w:rPr>
          <w:rFonts w:ascii="Calibri" w:eastAsia="Calibri" w:hAnsi="Calibri" w:cs="Calibri"/>
          <w:b/>
          <w:bCs/>
          <w:color w:val="000000" w:themeColor="text1"/>
        </w:rPr>
        <w:t>.</w:t>
      </w:r>
    </w:p>
    <w:p w14:paraId="47E72BDF" w14:textId="459102F9" w:rsidR="4EA5AA9C" w:rsidRDefault="40F93C69" w:rsidP="19EBEC61">
      <w:pPr>
        <w:spacing w:line="240" w:lineRule="auto"/>
        <w:rPr>
          <w:b/>
          <w:bCs/>
        </w:rPr>
      </w:pPr>
      <w:r w:rsidRPr="19EBEC61">
        <w:rPr>
          <w:b/>
          <w:bCs/>
        </w:rPr>
        <w:t xml:space="preserve">IV.B. Tomato Inoculant </w:t>
      </w:r>
      <w:r w:rsidR="0059451C">
        <w:rPr>
          <w:b/>
          <w:bCs/>
        </w:rPr>
        <w:t>Stress</w:t>
      </w:r>
    </w:p>
    <w:p w14:paraId="159E7336" w14:textId="742A6E1F" w:rsidR="46A59AC8" w:rsidRDefault="46A59AC8" w:rsidP="68F16E84">
      <w:pPr>
        <w:ind w:firstLine="720"/>
      </w:pPr>
      <w:r>
        <w:t xml:space="preserve">Stomatal conductance </w:t>
      </w:r>
      <w:proofErr w:type="gramStart"/>
      <w:r>
        <w:t>is graphed</w:t>
      </w:r>
      <w:proofErr w:type="gramEnd"/>
      <w:r>
        <w:t xml:space="preserve"> in </w:t>
      </w:r>
      <w:r w:rsidRPr="19EBEC61">
        <w:rPr>
          <w:b/>
          <w:bCs/>
        </w:rPr>
        <w:t xml:space="preserve">Figure </w:t>
      </w:r>
      <w:r w:rsidR="254639D4" w:rsidRPr="19EBEC61">
        <w:rPr>
          <w:b/>
          <w:bCs/>
        </w:rPr>
        <w:t>7</w:t>
      </w:r>
      <w:r>
        <w:t xml:space="preserve">, and all treatments were found to be significantly different from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p w14:paraId="0F309C65" w14:textId="29202F2E" w:rsidR="60F3C229" w:rsidRDefault="60F3C229" w:rsidP="68F16E84">
      <w:pPr>
        <w:ind w:firstLine="720"/>
      </w:pPr>
      <w:r>
        <w:lastRenderedPageBreak/>
        <w:t xml:space="preserve">Fruit weight </w:t>
      </w:r>
      <w:r w:rsidR="08FAE0C1">
        <w:t xml:space="preserve">across treatments </w:t>
      </w:r>
      <w:r>
        <w:t xml:space="preserve">is graphed in </w:t>
      </w:r>
      <w:r w:rsidRPr="19EBEC61">
        <w:rPr>
          <w:b/>
          <w:bCs/>
        </w:rPr>
        <w:t xml:space="preserve">Figure </w:t>
      </w:r>
      <w:r w:rsidR="6A6884A2" w:rsidRPr="19EBEC61">
        <w:rPr>
          <w:b/>
          <w:bCs/>
        </w:rPr>
        <w:t>8</w:t>
      </w:r>
      <w:r>
        <w:t xml:space="preserve">, and foliar and joint treatments were found to be significantly different from the control using </w:t>
      </w:r>
      <w:proofErr w:type="gramStart"/>
      <w:r>
        <w:t>an</w:t>
      </w:r>
      <w:proofErr w:type="gramEnd"/>
      <w:r>
        <w:t xml:space="preserve"> lmer test when modeled with fruit weight as a response</w:t>
      </w:r>
      <w:r w:rsidR="0644AB24">
        <w:t xml:space="preserve"> and treatment as a predictor</w:t>
      </w:r>
      <w:r>
        <w:t>.</w:t>
      </w:r>
      <w:r w:rsidR="503E10F3">
        <w:t xml:space="preserve"> Total yield across treatments by blossom-end rot presence is graphed in </w:t>
      </w:r>
      <w:r w:rsidR="503E10F3" w:rsidRPr="19EBEC61">
        <w:rPr>
          <w:b/>
          <w:bCs/>
        </w:rPr>
        <w:t xml:space="preserve">Figure </w:t>
      </w:r>
      <w:r w:rsidR="5CEB2D22" w:rsidRPr="19EBEC61">
        <w:rPr>
          <w:b/>
          <w:bCs/>
        </w:rPr>
        <w:t>9</w:t>
      </w:r>
      <w:r w:rsidR="503E10F3" w:rsidRPr="19EBEC61">
        <w:rPr>
          <w:b/>
          <w:bCs/>
          <w:i/>
          <w:iCs/>
        </w:rPr>
        <w:t xml:space="preserve">, </w:t>
      </w:r>
      <w:r w:rsidR="05C07902">
        <w:t>and the joint inoculation was found to have a significantly higher portion of fruit with blossom-end rot than the control treatment</w:t>
      </w:r>
      <w:r w:rsidR="5A4994CB">
        <w:t xml:space="preserve"> using an lmer test when modeled</w:t>
      </w:r>
      <w:r w:rsidR="3091BE25">
        <w:t xml:space="preserve"> with total yield as a response and treatment as a predictor.</w:t>
      </w:r>
    </w:p>
    <w:p w14:paraId="7E966727" w14:textId="6DA4B2E8"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Figure 1</w:t>
      </w:r>
      <w:r w:rsidR="7D850B88" w:rsidRPr="19EBEC61">
        <w:rPr>
          <w:rFonts w:ascii="Calibri" w:eastAsia="Calibri" w:hAnsi="Calibri" w:cs="Calibri"/>
          <w:b/>
          <w:bCs/>
          <w:color w:val="000000" w:themeColor="text1"/>
        </w:rPr>
        <w:t>0</w:t>
      </w:r>
      <w:r w:rsidRPr="19EBEC61">
        <w:rPr>
          <w:rFonts w:ascii="Calibri" w:eastAsia="Calibri" w:hAnsi="Calibri" w:cs="Calibri"/>
          <w:color w:val="000000" w:themeColor="text1"/>
        </w:rPr>
        <w:t>, and foliar and joint inoculations were found to have significantly higher</w:t>
      </w:r>
      <w:r w:rsidR="3E378CFB" w:rsidRPr="19EBEC61">
        <w:rPr>
          <w:rFonts w:ascii="Calibri" w:eastAsia="Calibri" w:hAnsi="Calibri" w:cs="Calibri"/>
          <w:color w:val="000000" w:themeColor="text1"/>
        </w:rPr>
        <w:t xml:space="preserve"> average sugar concentrations using </w:t>
      </w:r>
      <w:proofErr w:type="gramStart"/>
      <w:r w:rsidR="3E378CFB" w:rsidRPr="19EBEC61">
        <w:rPr>
          <w:rFonts w:ascii="Calibri" w:eastAsia="Calibri" w:hAnsi="Calibri" w:cs="Calibri"/>
          <w:color w:val="000000" w:themeColor="text1"/>
        </w:rPr>
        <w:t>an</w:t>
      </w:r>
      <w:proofErr w:type="gramEnd"/>
      <w:r w:rsidR="3E378CFB" w:rsidRPr="19EBEC61">
        <w:rPr>
          <w:rFonts w:ascii="Calibri" w:eastAsia="Calibri" w:hAnsi="Calibri" w:cs="Calibri"/>
          <w:color w:val="000000" w:themeColor="text1"/>
        </w:rPr>
        <w:t xml:space="preserve"> lmer test when modeled with sugar as a response and treatment as a predictor. However, when the sugar content is calculated as an absolute weight value rather than a relative perce</w:t>
      </w:r>
      <w:r w:rsidR="11C32377" w:rsidRPr="19EBEC61">
        <w:rPr>
          <w:rFonts w:ascii="Calibri" w:eastAsia="Calibri" w:hAnsi="Calibri" w:cs="Calibri"/>
          <w:color w:val="000000" w:themeColor="text1"/>
        </w:rPr>
        <w:t xml:space="preserve">ntage as graphed in </w:t>
      </w:r>
      <w:r w:rsidR="11C32377" w:rsidRPr="19EBEC61">
        <w:rPr>
          <w:rFonts w:ascii="Calibri" w:eastAsia="Calibri" w:hAnsi="Calibri" w:cs="Calibri"/>
          <w:b/>
          <w:bCs/>
          <w:color w:val="000000" w:themeColor="text1"/>
        </w:rPr>
        <w:t>Figure 1</w:t>
      </w:r>
      <w:r w:rsidR="2D7C2A8C" w:rsidRPr="19EBEC61">
        <w:rPr>
          <w:rFonts w:ascii="Calibri" w:eastAsia="Calibri" w:hAnsi="Calibri" w:cs="Calibri"/>
          <w:b/>
          <w:bCs/>
          <w:color w:val="000000" w:themeColor="text1"/>
        </w:rPr>
        <w:t>1</w:t>
      </w:r>
      <w:r w:rsidR="11C32377" w:rsidRPr="19EBEC61">
        <w:rPr>
          <w:rFonts w:ascii="Calibri" w:eastAsia="Calibri" w:hAnsi="Calibri" w:cs="Calibri"/>
          <w:color w:val="000000" w:themeColor="text1"/>
        </w:rPr>
        <w:t>, the sugar content in the foliar and joint inoculation treatments is significantly less than the control, found using an lmer test and modeled with the su</w:t>
      </w:r>
      <w:r w:rsidR="7542F89A" w:rsidRPr="19EBEC61">
        <w:rPr>
          <w:rFonts w:ascii="Calibri" w:eastAsia="Calibri" w:hAnsi="Calibri" w:cs="Calibri"/>
          <w:color w:val="000000" w:themeColor="text1"/>
        </w:rPr>
        <w:t>gar content as a response and treatment as a predictor.</w:t>
      </w:r>
    </w:p>
    <w:p w14:paraId="516310AD" w14:textId="57CDEA7E"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IV.C. Tomato Inoculant </w:t>
      </w:r>
      <w:r w:rsidR="0059451C">
        <w:rPr>
          <w:rFonts w:ascii="Calibri" w:eastAsia="Calibri" w:hAnsi="Calibri" w:cs="Calibri"/>
          <w:color w:val="000000" w:themeColor="text1"/>
        </w:rPr>
        <w:t>Timing</w:t>
      </w:r>
    </w:p>
    <w:p w14:paraId="56A164BA" w14:textId="0EF56337"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IV.D. Tomato Inoculant Method</w:t>
      </w:r>
    </w:p>
    <w:p w14:paraId="4E6AB659" w14:textId="2E4CB36C" w:rsidR="0059585B" w:rsidRDefault="0059585B" w:rsidP="0059585B">
      <w:pPr>
        <w:spacing w:line="240" w:lineRule="auto"/>
        <w:rPr>
          <w:rFonts w:ascii="Calibri" w:eastAsia="Calibri" w:hAnsi="Calibri" w:cs="Calibri"/>
          <w:color w:val="000000" w:themeColor="text1"/>
        </w:rPr>
      </w:pPr>
      <w:r>
        <w:rPr>
          <w:rFonts w:ascii="Calibri" w:eastAsia="Calibri" w:hAnsi="Calibri" w:cs="Calibri"/>
          <w:color w:val="000000" w:themeColor="text1"/>
        </w:rPr>
        <w:t xml:space="preserve">IV.E. MBG Decomposition </w:t>
      </w:r>
    </w:p>
    <w:p w14:paraId="4A0E8182" w14:textId="21463270" w:rsidR="0010211A" w:rsidRDefault="0010211A" w:rsidP="0010211A">
      <w:pPr>
        <w:spacing w:line="240" w:lineRule="auto"/>
        <w:ind w:firstLine="360"/>
        <w:rPr>
          <w:b/>
          <w:bCs/>
          <w:sz w:val="24"/>
          <w:szCs w:val="24"/>
        </w:rPr>
      </w:pPr>
      <w:r w:rsidRPr="0010211A">
        <w:rPr>
          <w:b/>
          <w:bCs/>
          <w:sz w:val="24"/>
          <w:szCs w:val="24"/>
        </w:rPr>
        <w:t>V. INTEGRATIVE ASPECTS</w:t>
      </w:r>
    </w:p>
    <w:p w14:paraId="3288AE3F" w14:textId="7273DC1B" w:rsidR="0010211A" w:rsidRPr="0010211A" w:rsidRDefault="0010211A" w:rsidP="0010211A">
      <w:pPr>
        <w:spacing w:line="240" w:lineRule="auto"/>
        <w:ind w:firstLine="360"/>
      </w:pPr>
      <w:r>
        <w:tab/>
        <w:t xml:space="preserve">The proposed research integrates microbiology, </w:t>
      </w:r>
      <w:r w:rsidR="00AA4FFD">
        <w:t>mycology, plant biology, chemistry,</w:t>
      </w:r>
      <w:r w:rsidR="00220C32">
        <w:t xml:space="preserve"> statistics,</w:t>
      </w:r>
      <w:r w:rsidR="00AA4FFD">
        <w:t xml:space="preserve"> and engineering.</w:t>
      </w:r>
      <w:r w:rsidR="003E4C5A">
        <w:t xml:space="preserve"> Microbiology </w:t>
      </w:r>
      <w:proofErr w:type="gramStart"/>
      <w:r w:rsidR="003E4C5A">
        <w:t>is integrated</w:t>
      </w:r>
      <w:proofErr w:type="gramEnd"/>
      <w:r w:rsidR="003E4C5A">
        <w:t xml:space="preserve"> through the culturing and application of </w:t>
      </w:r>
      <w:r w:rsidR="00A10274">
        <w:t>five bacterial species, as well as through microbial community analysis</w:t>
      </w:r>
      <w:r w:rsidR="006352AC">
        <w:t>, compatibility assays,</w:t>
      </w:r>
      <w:r w:rsidR="00A10274">
        <w:t xml:space="preserve"> and</w:t>
      </w:r>
      <w:r w:rsidR="006352AC">
        <w:t xml:space="preserve"> </w:t>
      </w:r>
      <w:r w:rsidR="00A10274">
        <w:t xml:space="preserve">viability </w:t>
      </w:r>
      <w:r w:rsidR="006352AC">
        <w:t>trials</w:t>
      </w:r>
      <w:r w:rsidR="00A10274">
        <w:t>.</w:t>
      </w:r>
      <w:r w:rsidR="006352AC">
        <w:t xml:space="preserve"> Mycology </w:t>
      </w:r>
      <w:proofErr w:type="gramStart"/>
      <w:r w:rsidR="006352AC">
        <w:t>is integrated</w:t>
      </w:r>
      <w:proofErr w:type="gramEnd"/>
      <w:r w:rsidR="006352AC">
        <w:t xml:space="preserve"> through the propagation of arbuscular mycorrhizal fungi, the propagation of a non-mycorrhizal fungi, and the </w:t>
      </w:r>
      <w:r w:rsidR="00077F20">
        <w:t xml:space="preserve">application of all three fungi in chitosan encapsulation. </w:t>
      </w:r>
      <w:r w:rsidR="00D32EF7">
        <w:t xml:space="preserve">Plant biology </w:t>
      </w:r>
      <w:proofErr w:type="gramStart"/>
      <w:r w:rsidR="00D32EF7">
        <w:t>is integrated</w:t>
      </w:r>
      <w:proofErr w:type="gramEnd"/>
      <w:r w:rsidR="00D32EF7">
        <w:t xml:space="preserve"> via the cultivation</w:t>
      </w:r>
      <w:r w:rsidR="00294175">
        <w:t xml:space="preserve"> of tomato plants</w:t>
      </w:r>
      <w:r w:rsidR="000D2784">
        <w:t xml:space="preserve">, the </w:t>
      </w:r>
      <w:r w:rsidR="00220C32">
        <w:t>measurement of fluorometric parameters</w:t>
      </w:r>
      <w:r w:rsidR="00766073">
        <w:t xml:space="preserve">, and the harvest and analysis of tomato fruit. Chemistry is involved with the creation </w:t>
      </w:r>
      <w:r w:rsidR="00681A83">
        <w:t xml:space="preserve">of the CBG polymer matrix and further CBG optimization. Statistics </w:t>
      </w:r>
      <w:proofErr w:type="gramStart"/>
      <w:r w:rsidR="00681A83">
        <w:t>is integrated</w:t>
      </w:r>
      <w:proofErr w:type="gramEnd"/>
      <w:r w:rsidR="00681A83">
        <w:t xml:space="preserve"> vi</w:t>
      </w:r>
      <w:r w:rsidR="005641BC">
        <w:t>a power analysis</w:t>
      </w:r>
      <w:r w:rsidR="00D72F3A">
        <w:t xml:space="preserve"> and experimental data analysis. Engineering </w:t>
      </w:r>
      <w:proofErr w:type="gramStart"/>
      <w:r w:rsidR="00D72F3A">
        <w:t>is involved in</w:t>
      </w:r>
      <w:proofErr w:type="gramEnd"/>
      <w:r w:rsidR="00D72F3A">
        <w:t xml:space="preserve"> the creation of the device</w:t>
      </w:r>
      <w:r w:rsidR="0008162B">
        <w:t xml:space="preserve"> that creates </w:t>
      </w:r>
      <w:proofErr w:type="gramStart"/>
      <w:r w:rsidR="0008162B">
        <w:t>the CBGs</w:t>
      </w:r>
      <w:proofErr w:type="gramEnd"/>
      <w:r w:rsidR="0008162B">
        <w:t>, mainly through CAD modeling</w:t>
      </w:r>
      <w:r w:rsidR="00DD2F0F">
        <w:t xml:space="preserve"> and</w:t>
      </w:r>
      <w:r w:rsidR="0008162B">
        <w:t xml:space="preserve"> 3D printing.</w:t>
      </w:r>
    </w:p>
    <w:p w14:paraId="57DA0AC6" w14:textId="7CB5F7FE" w:rsidR="19EBEC61" w:rsidRDefault="19EBEC61" w:rsidP="19EBEC61">
      <w:pPr>
        <w:spacing w:line="240" w:lineRule="auto"/>
        <w:ind w:firstLine="360"/>
      </w:pPr>
    </w:p>
    <w:p w14:paraId="3F780CD3" w14:textId="436F11DE" w:rsidR="02605A2F" w:rsidRPr="0010211A" w:rsidRDefault="0010211A" w:rsidP="0010211A">
      <w:pPr>
        <w:spacing w:line="240" w:lineRule="auto"/>
        <w:ind w:left="360"/>
        <w:rPr>
          <w:rFonts w:ascii="Calibri" w:eastAsia="Calibri" w:hAnsi="Calibri" w:cs="Calibri"/>
          <w:color w:val="000000" w:themeColor="text1"/>
        </w:rPr>
      </w:pPr>
      <w:r>
        <w:rPr>
          <w:b/>
          <w:bCs/>
          <w:sz w:val="24"/>
          <w:szCs w:val="24"/>
        </w:rPr>
        <w:t xml:space="preserve">VI. </w:t>
      </w:r>
      <w:r w:rsidR="78705EC5" w:rsidRPr="0010211A">
        <w:rPr>
          <w:b/>
          <w:bCs/>
          <w:sz w:val="24"/>
          <w:szCs w:val="24"/>
        </w:rPr>
        <w:t>INTELLECTUAL MERIT</w:t>
      </w:r>
    </w:p>
    <w:p w14:paraId="3FE19CDF" w14:textId="3720DB5D" w:rsidR="02605A2F" w:rsidRDefault="4F3E38B8"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There are </w:t>
      </w:r>
      <w:proofErr w:type="gramStart"/>
      <w:r w:rsidRPr="68F16E84">
        <w:rPr>
          <w:rFonts w:ascii="Calibri" w:eastAsia="Calibri" w:hAnsi="Calibri" w:cs="Calibri"/>
          <w:color w:val="000000" w:themeColor="text1"/>
        </w:rPr>
        <w:t>many</w:t>
      </w:r>
      <w:proofErr w:type="gramEnd"/>
      <w:r w:rsidRPr="68F16E84">
        <w:rPr>
          <w:rFonts w:ascii="Calibri" w:eastAsia="Calibri" w:hAnsi="Calibri" w:cs="Calibri"/>
          <w:color w:val="000000" w:themeColor="text1"/>
        </w:rPr>
        <w:t xml:space="preserve"> gaps in the literature surrounding chitosan encapsulation that need to be filled before chitosan can </w:t>
      </w:r>
      <w:r w:rsidR="50FF00C5" w:rsidRPr="68F16E84">
        <w:rPr>
          <w:rFonts w:ascii="Calibri" w:eastAsia="Calibri" w:hAnsi="Calibri" w:cs="Calibri"/>
          <w:color w:val="000000" w:themeColor="text1"/>
        </w:rPr>
        <w:t>be</w:t>
      </w:r>
      <w:r w:rsidRPr="68F16E84">
        <w:rPr>
          <w:rFonts w:ascii="Calibri" w:eastAsia="Calibri" w:hAnsi="Calibri" w:cs="Calibri"/>
          <w:color w:val="000000" w:themeColor="text1"/>
        </w:rPr>
        <w:t xml:space="preserve"> considered for industrial commercialization. There have been no studies done on the release rate of desiccated chitosan beads formed with different protonation acids, and there have also been no studies done on the effectiveness of chitosan encapsulated and desiccated beads in maintaining microbial viability after extended storage. Addressing these will provide further insights into the potential for chitosan as a commercially viable biostimulant carrier.</w:t>
      </w:r>
    </w:p>
    <w:p w14:paraId="4B3DA894" w14:textId="0B70E340" w:rsidR="1D1499E8" w:rsidRDefault="1D1499E8" w:rsidP="1D1499E8">
      <w:pPr>
        <w:spacing w:line="240" w:lineRule="auto"/>
        <w:ind w:firstLine="720"/>
        <w:rPr>
          <w:rFonts w:ascii="Calibri" w:eastAsia="Calibri" w:hAnsi="Calibri" w:cs="Calibri"/>
          <w:color w:val="000000" w:themeColor="text1"/>
        </w:rPr>
      </w:pPr>
    </w:p>
    <w:p w14:paraId="3ADA1E6A" w14:textId="4CA34A2A" w:rsidR="78705EC5" w:rsidRDefault="07A840FB" w:rsidP="461A1DC7">
      <w:pPr>
        <w:spacing w:line="240" w:lineRule="auto"/>
        <w:rPr>
          <w:b/>
          <w:bCs/>
          <w:sz w:val="24"/>
          <w:szCs w:val="24"/>
        </w:rPr>
      </w:pPr>
      <w:r w:rsidRPr="461A1DC7">
        <w:rPr>
          <w:b/>
          <w:bCs/>
          <w:sz w:val="24"/>
          <w:szCs w:val="24"/>
        </w:rPr>
        <w:t xml:space="preserve">       </w:t>
      </w:r>
      <w:r w:rsidR="00BB3BBC">
        <w:rPr>
          <w:b/>
          <w:bCs/>
          <w:sz w:val="24"/>
          <w:szCs w:val="24"/>
        </w:rPr>
        <w:t>VII</w:t>
      </w:r>
      <w:r w:rsidR="461A1DC7" w:rsidRPr="461A1DC7">
        <w:rPr>
          <w:b/>
          <w:bCs/>
          <w:sz w:val="24"/>
          <w:szCs w:val="24"/>
        </w:rPr>
        <w:t xml:space="preserve">. </w:t>
      </w:r>
      <w:r w:rsidR="78705EC5" w:rsidRPr="461A1DC7">
        <w:rPr>
          <w:b/>
          <w:bCs/>
          <w:sz w:val="24"/>
          <w:szCs w:val="24"/>
        </w:rPr>
        <w:t>BROADER IMPACTS</w:t>
      </w:r>
    </w:p>
    <w:p w14:paraId="2B35A444" w14:textId="3F38D182" w:rsidR="28D26BEA" w:rsidRDefault="5A3D7E89" w:rsidP="461A1DC7">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w:t>
      </w:r>
      <w:r w:rsidR="34F741B5">
        <w:lastRenderedPageBreak/>
        <w:t>downturns.</w:t>
      </w:r>
      <w:r w:rsidR="58D0FDC1">
        <w:t xml:space="preserve"> A cheap, hardy, non-toxic, and simple</w:t>
      </w:r>
      <w:r w:rsidR="388518EC">
        <w:t xml:space="preserve"> microbial</w:t>
      </w:r>
      <w:r w:rsidR="58D0FDC1">
        <w:t xml:space="preserve"> fertilizer could revolutionize </w:t>
      </w:r>
      <w:r w:rsidR="3E677D2E">
        <w:t>agriculture</w:t>
      </w:r>
      <w:r w:rsidR="644D463F">
        <w:t xml:space="preserve"> and generate billions in social </w:t>
      </w:r>
      <w:proofErr w:type="gramStart"/>
      <w:r w:rsidR="644D463F">
        <w:t>benefit</w:t>
      </w:r>
      <w:proofErr w:type="gramEnd"/>
      <w:r w:rsidR="58D0FDC1">
        <w:t>.</w:t>
      </w:r>
    </w:p>
    <w:p w14:paraId="283AA6A7" w14:textId="7DBDAA7A" w:rsidR="1D1499E8" w:rsidRDefault="00417933" w:rsidP="1D1499E8">
      <w:pPr>
        <w:spacing w:line="240" w:lineRule="auto"/>
        <w:ind w:firstLine="720"/>
      </w:pPr>
      <w:r>
        <w:t xml:space="preserve">To facilitate successful microbial colonization upon rehydration, nutrients will </w:t>
      </w:r>
      <w:proofErr w:type="gramStart"/>
      <w:r>
        <w:t>be added</w:t>
      </w:r>
      <w:proofErr w:type="gramEnd"/>
      <w:r>
        <w:t xml:space="preserve"> to CBGs, paying special regard to </w:t>
      </w:r>
      <w:ins w:id="109" w:author="Zach Peagler" w:date="2025-02-19T13:00:00Z" w16du:dateUtc="2025-02-19T18:00:00Z">
        <w:r>
          <w:t>iron (</w:t>
        </w:r>
      </w:ins>
      <w:r>
        <w:t>Fe</w:t>
      </w:r>
      <w:ins w:id="110" w:author="Zach Peagler" w:date="2025-02-19T13:00:00Z" w16du:dateUtc="2025-02-19T18:00:00Z">
        <w:r>
          <w:t>)</w:t>
        </w:r>
      </w:ins>
      <w:r>
        <w:t xml:space="preserve"> and </w:t>
      </w:r>
      <w:ins w:id="111" w:author="Zach Peagler" w:date="2025-02-19T13:00:00Z" w16du:dateUtc="2025-02-19T18:00:00Z">
        <w:r>
          <w:t>molybdenum (</w:t>
        </w:r>
      </w:ins>
      <w:r>
        <w:t>Mo</w:t>
      </w:r>
      <w:ins w:id="112" w:author="Zach Peagler" w:date="2025-02-19T13:00:00Z" w16du:dateUtc="2025-02-19T18:00:00Z">
        <w:r>
          <w:t>)</w:t>
        </w:r>
      </w:ins>
      <w:r>
        <w:t xml:space="preserve"> alongside other nutrients required by N-fixers but not provided by root exudates.</w:t>
      </w:r>
    </w:p>
    <w:p w14:paraId="6731C1B6" w14:textId="33BC8040" w:rsidR="2FE4A5EC" w:rsidRDefault="3FE68FC8" w:rsidP="461A1DC7">
      <w:p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 xml:space="preserve">  </w:t>
      </w:r>
      <w:r w:rsidR="3A042B86" w:rsidRPr="461A1DC7">
        <w:rPr>
          <w:rFonts w:ascii="Calibri" w:eastAsia="Calibri" w:hAnsi="Calibri" w:cs="Calibri"/>
          <w:b/>
          <w:bCs/>
          <w:color w:val="000000" w:themeColor="text1"/>
          <w:sz w:val="24"/>
          <w:szCs w:val="24"/>
        </w:rPr>
        <w:t xml:space="preserve"> </w:t>
      </w:r>
      <w:r w:rsidRPr="461A1DC7">
        <w:rPr>
          <w:rFonts w:ascii="Calibri" w:eastAsia="Calibri" w:hAnsi="Calibri" w:cs="Calibri"/>
          <w:b/>
          <w:bCs/>
          <w:color w:val="000000" w:themeColor="text1"/>
          <w:sz w:val="24"/>
          <w:szCs w:val="24"/>
        </w:rPr>
        <w:t xml:space="preserve">    </w:t>
      </w:r>
      <w:r w:rsidR="00BB3BBC">
        <w:rPr>
          <w:rFonts w:ascii="Calibri" w:eastAsia="Calibri" w:hAnsi="Calibri" w:cs="Calibri"/>
          <w:b/>
          <w:bCs/>
          <w:color w:val="000000" w:themeColor="text1"/>
          <w:sz w:val="24"/>
          <w:szCs w:val="24"/>
        </w:rPr>
        <w:t>VIII</w:t>
      </w:r>
      <w:r w:rsidR="461A1DC7" w:rsidRPr="461A1DC7">
        <w:rPr>
          <w:rFonts w:ascii="Calibri" w:eastAsia="Calibri" w:hAnsi="Calibri" w:cs="Calibri"/>
          <w:b/>
          <w:bCs/>
          <w:color w:val="000000" w:themeColor="text1"/>
          <w:sz w:val="24"/>
          <w:szCs w:val="24"/>
        </w:rPr>
        <w:t xml:space="preserve">. </w:t>
      </w:r>
      <w:r w:rsidR="2FE4A5EC" w:rsidRPr="461A1DC7">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proofErr w:type="gramStart"/>
      <w:r w:rsidRPr="461A1DC7">
        <w:rPr>
          <w:rFonts w:ascii="Calibri" w:eastAsia="Calibri" w:hAnsi="Calibri" w:cs="Calibri"/>
          <w:i/>
          <w:iCs/>
          <w:color w:val="000000" w:themeColor="text1"/>
        </w:rPr>
        <w:t>Ability</w:t>
      </w:r>
      <w:proofErr w:type="gramEnd"/>
      <w:r w:rsidRPr="461A1DC7">
        <w:rPr>
          <w:rFonts w:ascii="Calibri" w:eastAsia="Calibri" w:hAnsi="Calibri" w:cs="Calibri"/>
          <w:i/>
          <w:iCs/>
          <w:color w:val="000000" w:themeColor="text1"/>
        </w:rPr>
        <w:t xml:space="preserve">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w:t>
      </w:r>
      <w:proofErr w:type="gramStart"/>
      <w:r w:rsidRPr="461A1DC7">
        <w:rPr>
          <w:rFonts w:ascii="Calibri" w:eastAsia="Calibri" w:hAnsi="Calibri" w:cs="Calibri"/>
          <w:i/>
          <w:iCs/>
          <w:color w:val="000000" w:themeColor="text1"/>
        </w:rPr>
        <w:t>influence</w:t>
      </w:r>
      <w:proofErr w:type="gramEnd"/>
      <w:r w:rsidRPr="461A1DC7">
        <w:rPr>
          <w:rFonts w:ascii="Calibri" w:eastAsia="Calibri" w:hAnsi="Calibri" w:cs="Calibri"/>
          <w:i/>
          <w:iCs/>
          <w:color w:val="000000" w:themeColor="text1"/>
        </w:rPr>
        <w:t xml:space="preserve"> strigolactone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Schymkowitz, J., Rousseau, F., van Eldere,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Sessitsch, A.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t xml:space="preserve">Ciccillo, F., Fiore, A., Bevivino, A., Dalmastri, C., Tabacchioni, S., Chiarini, L.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Paerl,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w:t>
      </w:r>
      <w:proofErr w:type="gramStart"/>
      <w:r w:rsidRPr="461A1DC7">
        <w:rPr>
          <w:rFonts w:ascii="Calibri" w:eastAsia="Calibri" w:hAnsi="Calibri" w:cs="Calibri"/>
          <w:i/>
          <w:iCs/>
          <w:color w:val="000000" w:themeColor="text1"/>
        </w:rPr>
        <w:t>phosphorous</w:t>
      </w:r>
      <w:proofErr w:type="gramEnd"/>
      <w:r w:rsidRPr="461A1DC7">
        <w:rPr>
          <w:rFonts w:ascii="Calibri" w:eastAsia="Calibri" w:hAnsi="Calibri" w:cs="Calibri"/>
          <w:i/>
          <w:iCs/>
          <w:color w:val="000000" w:themeColor="text1"/>
        </w:rPr>
        <w:t xml:space="preserve">.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w:t>
      </w:r>
      <w:proofErr w:type="gramStart"/>
      <w:r w:rsidRPr="461A1DC7">
        <w:rPr>
          <w:rFonts w:ascii="Calibri" w:eastAsia="Calibri" w:hAnsi="Calibri" w:cs="Calibri"/>
          <w:i/>
          <w:iCs/>
          <w:color w:val="000000" w:themeColor="text1"/>
        </w:rPr>
        <w:t>plant beneficial fungus</w:t>
      </w:r>
      <w:proofErr w:type="gramEnd"/>
      <w:r w:rsidRPr="461A1DC7">
        <w:rPr>
          <w:rFonts w:ascii="Calibri" w:eastAsia="Calibri" w:hAnsi="Calibri" w:cs="Calibri"/>
          <w:i/>
          <w:iCs/>
          <w:color w:val="000000" w:themeColor="text1"/>
        </w:rPr>
        <w:t xml:space="preserve">,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r w:rsidRPr="461A1DC7">
        <w:rPr>
          <w:rFonts w:ascii="Calibri" w:eastAsia="Calibri" w:hAnsi="Calibri" w:cs="Calibri"/>
          <w:color w:val="000000" w:themeColor="text1"/>
        </w:rPr>
        <w:t xml:space="preserve">Biophys.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Strullu, D.G., Plenchette,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Fanaee, S. &amp; Filiaggi, M.J. 2023. </w:t>
      </w:r>
      <w:r w:rsidRPr="1D1499E8">
        <w:rPr>
          <w:rFonts w:ascii="Calibri" w:eastAsia="Calibri" w:hAnsi="Calibri" w:cs="Calibri"/>
          <w:i/>
          <w:iCs/>
          <w:color w:val="000000" w:themeColor="text1"/>
        </w:rPr>
        <w:t xml:space="preserve">Macro bead formation </w:t>
      </w:r>
      <w:proofErr w:type="gramStart"/>
      <w:r w:rsidRPr="1D1499E8">
        <w:rPr>
          <w:rFonts w:ascii="Calibri" w:eastAsia="Calibri" w:hAnsi="Calibri" w:cs="Calibri"/>
          <w:i/>
          <w:iCs/>
          <w:color w:val="000000" w:themeColor="text1"/>
        </w:rPr>
        <w:t>based</w:t>
      </w:r>
      <w:proofErr w:type="gramEnd"/>
      <w:r w:rsidRPr="1D1499E8">
        <w:rPr>
          <w:rFonts w:ascii="Calibri" w:eastAsia="Calibri" w:hAnsi="Calibri" w:cs="Calibri"/>
          <w:i/>
          <w:iCs/>
          <w:color w:val="000000" w:themeColor="text1"/>
        </w:rPr>
        <w:t xml:space="preserve">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lastRenderedPageBreak/>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 xml:space="preserve">ISBN </w:t>
      </w:r>
      <w:proofErr w:type="gramStart"/>
      <w:r w:rsidRPr="68F16E84">
        <w:rPr>
          <w:rFonts w:ascii="Calibri" w:eastAsia="Calibri" w:hAnsi="Calibri" w:cs="Calibri"/>
          <w:color w:val="000000" w:themeColor="text1"/>
        </w:rPr>
        <w:t>978-0-08</w:t>
      </w:r>
      <w:proofErr w:type="gramEnd"/>
      <w:r w:rsidRPr="68F16E84">
        <w:rPr>
          <w:rFonts w:ascii="Calibri" w:eastAsia="Calibri" w:hAnsi="Calibri" w:cs="Calibri"/>
          <w:color w:val="000000" w:themeColor="text1"/>
        </w:rPr>
        <w:t>-037941-8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Hajiboland,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neruonal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w:t>
      </w:r>
      <w:proofErr w:type="gramStart"/>
      <w:r w:rsidRPr="19EBEC61">
        <w:rPr>
          <w:rFonts w:ascii="Calibri" w:eastAsia="Calibri" w:hAnsi="Calibri" w:cs="Calibri"/>
          <w:i/>
          <w:iCs/>
          <w:color w:val="000000" w:themeColor="text1"/>
        </w:rPr>
        <w:t>yield</w:t>
      </w:r>
      <w:proofErr w:type="gramEnd"/>
      <w:r w:rsidRPr="19EBEC61">
        <w:rPr>
          <w:rFonts w:ascii="Calibri" w:eastAsia="Calibri" w:hAnsi="Calibri" w:cs="Calibri"/>
          <w:i/>
          <w:iCs/>
          <w:color w:val="000000" w:themeColor="text1"/>
        </w:rPr>
        <w:t xml:space="preserve">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Vignolles,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proofErr w:type="spellStart"/>
      <w:r>
        <w:rPr>
          <w:rFonts w:ascii="Calibri" w:eastAsia="Calibri" w:hAnsi="Calibri" w:cs="Calibri"/>
          <w:color w:val="000000" w:themeColor="text1"/>
        </w:rPr>
        <w:t>Azospirillum</w:t>
      </w:r>
      <w:proofErr w:type="spellEnd"/>
      <w:r>
        <w:rPr>
          <w:rFonts w:ascii="Calibri" w:eastAsia="Calibri" w:hAnsi="Calibri" w:cs="Calibri"/>
          <w:color w:val="000000" w:themeColor="text1"/>
        </w:rPr>
        <w:t xml:space="preserve">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harzianum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 xml:space="preserve">on the growth and nutrient uptake of tomato, red </w:t>
      </w:r>
      <w:proofErr w:type="gramStart"/>
      <w:r w:rsidRPr="461A1DC7">
        <w:rPr>
          <w:rFonts w:ascii="Calibri" w:eastAsia="Calibri" w:hAnsi="Calibri" w:cs="Calibri"/>
          <w:i/>
          <w:iCs/>
          <w:color w:val="000000" w:themeColor="text1"/>
        </w:rPr>
        <w:t>pepper</w:t>
      </w:r>
      <w:proofErr w:type="gramEnd"/>
      <w:r w:rsidRPr="461A1DC7">
        <w:rPr>
          <w:rFonts w:ascii="Calibri" w:eastAsia="Calibri" w:hAnsi="Calibri" w:cs="Calibri"/>
          <w:i/>
          <w:iCs/>
          <w:color w:val="000000" w:themeColor="text1"/>
        </w:rPr>
        <w:t xml:space="preserve">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proofErr w:type="gramStart"/>
      <w:r w:rsidRPr="461A1DC7">
        <w:rPr>
          <w:rFonts w:ascii="Calibri" w:eastAsia="Calibri" w:hAnsi="Calibri" w:cs="Calibri"/>
          <w:color w:val="000000" w:themeColor="text1"/>
        </w:rPr>
        <w:t>J. Plant</w:t>
      </w:r>
      <w:proofErr w:type="gramEnd"/>
      <w:r w:rsidRPr="461A1DC7">
        <w:rPr>
          <w:rFonts w:ascii="Calibri" w:eastAsia="Calibri" w:hAnsi="Calibri" w:cs="Calibri"/>
          <w:color w:val="000000" w:themeColor="text1"/>
        </w:rPr>
        <w:t xml:space="preserve">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lastRenderedPageBreak/>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Nedorost,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Mikulcak,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The online database MaarjAM reveals global and ecosystemic distribution patterns in arbuscular mycorrhizal fungi (</w:t>
      </w:r>
      <w:r w:rsidRPr="4825ED53">
        <w:rPr>
          <w:rFonts w:ascii="Calibri" w:eastAsia="Calibri" w:hAnsi="Calibri" w:cs="Calibri"/>
          <w:color w:val="000000" w:themeColor="text1"/>
        </w:rPr>
        <w:t>Glomeromycota).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r w:rsidRPr="461A1DC7">
        <w:rPr>
          <w:rFonts w:ascii="Calibri" w:eastAsia="Calibri" w:hAnsi="Calibri" w:cs="Calibri"/>
          <w:color w:val="000000" w:themeColor="text1"/>
        </w:rPr>
        <w:t>Microbiol.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proofErr w:type="gramStart"/>
      <w:r w:rsidRPr="19EBEC61">
        <w:rPr>
          <w:rFonts w:ascii="Calibri" w:eastAsia="Calibri" w:hAnsi="Calibri" w:cs="Calibri"/>
          <w:color w:val="000000" w:themeColor="text1"/>
        </w:rPr>
        <w:t>2000</w:t>
      </w:r>
      <w:proofErr w:type="gram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 xml:space="preserve">The effect of EC levels of nutrient </w:t>
      </w:r>
      <w:proofErr w:type="gramStart"/>
      <w:r w:rsidRPr="19EBEC61">
        <w:rPr>
          <w:rFonts w:ascii="Calibri" w:eastAsia="Calibri" w:hAnsi="Calibri" w:cs="Calibri"/>
          <w:i/>
          <w:iCs/>
          <w:color w:val="000000" w:themeColor="text1"/>
        </w:rPr>
        <w:t>solution</w:t>
      </w:r>
      <w:proofErr w:type="gramEnd"/>
      <w:r w:rsidRPr="19EBEC61">
        <w:rPr>
          <w:rFonts w:ascii="Calibri" w:eastAsia="Calibri" w:hAnsi="Calibri" w:cs="Calibri"/>
          <w:i/>
          <w:iCs/>
          <w:color w:val="000000" w:themeColor="text1"/>
        </w:rPr>
        <w:t xml:space="preserve">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Neureiter, M., Geppl,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J. Appl. Microbiol.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lastRenderedPageBreak/>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Rillig,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Pielak,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w:t>
      </w:r>
      <w:proofErr w:type="gramStart"/>
      <w:r w:rsidRPr="461A1DC7">
        <w:rPr>
          <w:rFonts w:ascii="Calibri" w:eastAsia="Calibri" w:hAnsi="Calibri" w:cs="Calibri"/>
          <w:i/>
          <w:iCs/>
          <w:color w:val="000000" w:themeColor="text1"/>
        </w:rPr>
        <w:t>yield</w:t>
      </w:r>
      <w:proofErr w:type="gramEnd"/>
      <w:r w:rsidRPr="461A1DC7">
        <w:rPr>
          <w:rFonts w:ascii="Calibri" w:eastAsia="Calibri" w:hAnsi="Calibri" w:cs="Calibri"/>
          <w:i/>
          <w:iCs/>
          <w:color w:val="000000" w:themeColor="text1"/>
        </w:rPr>
        <w:t xml:space="preserve">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42FA6DFA" w14:textId="261485B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63D66FD7" w14:textId="3C1A7876" w:rsidR="34D0F785" w:rsidRDefault="34D0F785" w:rsidP="34D0F785"/>
    <w:p w14:paraId="3FBCA130" w14:textId="11601E96" w:rsidR="68F16E84" w:rsidRDefault="68F16E84" w:rsidP="68F16E84"/>
    <w:p w14:paraId="1A8EE266" w14:textId="2434E5B8" w:rsidR="68F16E84" w:rsidRDefault="68F16E84" w:rsidP="68F16E84"/>
    <w:p w14:paraId="6DD3609D" w14:textId="5517FE09" w:rsidR="68F16E84" w:rsidRDefault="68F16E84" w:rsidP="68F16E84"/>
    <w:p w14:paraId="09E0FBE4" w14:textId="66B01C76" w:rsidR="68F16E84" w:rsidRDefault="68F16E84" w:rsidP="68F16E84"/>
    <w:p w14:paraId="256B563C" w14:textId="304C9A1D" w:rsidR="68F16E84" w:rsidRDefault="68F16E84" w:rsidP="68F16E84"/>
    <w:p w14:paraId="41A91EC0" w14:textId="4D9ECCD2" w:rsidR="68F16E84" w:rsidRDefault="68F16E84" w:rsidP="68F16E84"/>
    <w:p w14:paraId="018740BE" w14:textId="6D85DBAC" w:rsidR="68F16E84" w:rsidRDefault="68F16E84" w:rsidP="68F16E84"/>
    <w:p w14:paraId="0E7C219B" w14:textId="22223F0C" w:rsidR="461A1DC7" w:rsidRDefault="2573582F" w:rsidP="461A1DC7">
      <w:r w:rsidRPr="1D1499E8">
        <w:rPr>
          <w:b/>
          <w:bCs/>
          <w:sz w:val="24"/>
          <w:szCs w:val="24"/>
        </w:rPr>
        <w:t xml:space="preserve">     </w:t>
      </w:r>
      <w:ins w:id="113" w:author="Zach Peagler" w:date="2025-02-03T09:31:00Z" w16du:dateUtc="2025-02-03T14:31:00Z">
        <w:r w:rsidR="00BB3BBC">
          <w:rPr>
            <w:b/>
            <w:bCs/>
            <w:sz w:val="24"/>
            <w:szCs w:val="24"/>
          </w:rPr>
          <w:t>I</w:t>
        </w:r>
      </w:ins>
      <w:r w:rsidRPr="1D1499E8">
        <w:rPr>
          <w:b/>
          <w:bCs/>
          <w:sz w:val="24"/>
          <w:szCs w:val="24"/>
        </w:rPr>
        <w:t>X</w:t>
      </w:r>
      <w:del w:id="114" w:author="Zach Peagler" w:date="2025-02-03T09:31:00Z" w16du:dateUtc="2025-02-03T14:31:00Z">
        <w:r w:rsidR="0010211A" w:rsidDel="00BB3BBC">
          <w:rPr>
            <w:b/>
            <w:bCs/>
            <w:sz w:val="24"/>
            <w:szCs w:val="24"/>
          </w:rPr>
          <w:delText>I</w:delText>
        </w:r>
      </w:del>
      <w:r w:rsidRPr="1D1499E8">
        <w:rPr>
          <w:b/>
          <w:bCs/>
          <w:sz w:val="24"/>
          <w:szCs w:val="24"/>
        </w:rPr>
        <w:t>. Figures</w:t>
      </w:r>
    </w:p>
    <w:p w14:paraId="717980DC" w14:textId="70391C51" w:rsidR="69F96655" w:rsidRDefault="69F96655" w:rsidP="1D1499E8">
      <w:pPr>
        <w:jc w:val="center"/>
      </w:pPr>
      <w:r>
        <w:rPr>
          <w:noProof/>
        </w:rPr>
        <w:lastRenderedPageBreak/>
        <w:drawing>
          <wp:inline distT="0" distB="0" distL="0" distR="0" wp14:anchorId="024F73CA" wp14:editId="3631F401">
            <wp:extent cx="4593386" cy="3531165"/>
            <wp:effectExtent l="0" t="0" r="0" b="0"/>
            <wp:docPr id="851047196" name="Picture 8510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93386" cy="3531165"/>
                    </a:xfrm>
                    <a:prstGeom prst="rect">
                      <a:avLst/>
                    </a:prstGeom>
                  </pic:spPr>
                </pic:pic>
              </a:graphicData>
            </a:graphic>
          </wp:inline>
        </w:drawing>
      </w:r>
    </w:p>
    <w:p w14:paraId="7197792D" w14:textId="5B5C12F9" w:rsidR="69F96655" w:rsidRDefault="69F96655" w:rsidP="68F16E84">
      <w:pPr>
        <w:spacing w:after="200" w:line="240" w:lineRule="auto"/>
        <w:jc w:val="center"/>
        <w:rPr>
          <w:rFonts w:ascii="Calibri" w:eastAsia="Calibri" w:hAnsi="Calibri" w:cs="Calibri"/>
          <w:i/>
          <w:iCs/>
        </w:rPr>
      </w:pPr>
      <w:r w:rsidRPr="68F16E84">
        <w:rPr>
          <w:rFonts w:ascii="Calibri" w:eastAsia="Calibri" w:hAnsi="Calibri" w:cs="Calibri"/>
          <w:i/>
          <w:iCs/>
          <w:color w:val="445369"/>
        </w:rPr>
        <w:t>Figure 1. Chemical structure of chitosan (Hao et al., 2017)</w:t>
      </w:r>
    </w:p>
    <w:p w14:paraId="5AE58EAD" w14:textId="6F307DDE" w:rsidR="1D1499E8" w:rsidRDefault="1D8E4907" w:rsidP="1D1499E8">
      <w:r>
        <w:rPr>
          <w:noProof/>
        </w:rPr>
        <w:lastRenderedPageBreak/>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7F064659" w:rsidR="1D1499E8" w:rsidRDefault="1D8E4907" w:rsidP="68F16E84">
      <w:pPr>
        <w:spacing w:after="200" w:line="240" w:lineRule="auto"/>
        <w:jc w:val="center"/>
        <w:rPr>
          <w:rFonts w:ascii="Calibri" w:eastAsia="Calibri" w:hAnsi="Calibri" w:cs="Calibri"/>
          <w:i/>
          <w:iCs/>
          <w:color w:val="445369"/>
        </w:rPr>
      </w:pPr>
      <w:r w:rsidRPr="68F16E84">
        <w:rPr>
          <w:rFonts w:ascii="Calibri" w:eastAsia="Calibri" w:hAnsi="Calibri" w:cs="Calibri"/>
          <w:i/>
          <w:iCs/>
          <w:color w:val="445369"/>
        </w:rPr>
        <w:t>Figure 2. Conformation of chitosan at different protonation levels, 0-100%. (Dey et al., 2016)</w:t>
      </w:r>
    </w:p>
    <w:p w14:paraId="29CC325D" w14:textId="0297E0D7" w:rsidR="1D1499E8" w:rsidRDefault="1D1499E8" w:rsidP="1D1499E8"/>
    <w:p w14:paraId="3863FC54" w14:textId="19B5D186"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4E2D541E">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F6FD5DB" w:rsidRPr="19EBEC61">
        <w:rPr>
          <w:rFonts w:ascii="Calibri" w:eastAsia="Calibri" w:hAnsi="Calibri" w:cs="Calibri"/>
          <w:i/>
          <w:iCs/>
          <w:color w:val="445369"/>
        </w:rPr>
        <w:t>3</w:t>
      </w:r>
      <w:r w:rsidR="69F96655" w:rsidRPr="19EBEC61">
        <w:rPr>
          <w:rFonts w:ascii="Calibri" w:eastAsia="Calibri" w:hAnsi="Calibri" w:cs="Calibri"/>
          <w:i/>
          <w:iCs/>
          <w:color w:val="445369"/>
        </w:rPr>
        <w:t xml:space="preserve">. Reaction of chitosan with HCl is temperature </w:t>
      </w:r>
      <w:proofErr w:type="gramStart"/>
      <w:r w:rsidR="69F96655" w:rsidRPr="19EBEC61">
        <w:rPr>
          <w:rFonts w:ascii="Calibri" w:eastAsia="Calibri" w:hAnsi="Calibri" w:cs="Calibri"/>
          <w:i/>
          <w:iCs/>
          <w:color w:val="445369"/>
        </w:rPr>
        <w:t>dependent</w:t>
      </w:r>
      <w:proofErr w:type="gramEnd"/>
    </w:p>
    <w:p w14:paraId="064856E9" w14:textId="0923B650" w:rsidR="69F96655" w:rsidRDefault="69F96655" w:rsidP="1D1499E8">
      <w:r>
        <w:br/>
      </w:r>
      <w:r>
        <w:br/>
      </w:r>
    </w:p>
    <w:p w14:paraId="181A041D" w14:textId="74538BBF" w:rsidR="69F96655" w:rsidRDefault="69F96655" w:rsidP="1D1499E8"/>
    <w:p w14:paraId="7FF50E43" w14:textId="7CE8E739" w:rsidR="69F96655" w:rsidRDefault="35EF1B7F" w:rsidP="1D1499E8">
      <w:r>
        <w:rPr>
          <w:noProof/>
        </w:rPr>
        <w:lastRenderedPageBreak/>
        <w:drawing>
          <wp:inline distT="0" distB="0" distL="0" distR="0" wp14:anchorId="10DC112E" wp14:editId="28C9E91D">
            <wp:extent cx="5857875" cy="5207020"/>
            <wp:effectExtent l="0" t="0" r="0" b="0"/>
            <wp:docPr id="1818902710" name="Picture 181890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b="13333"/>
                    <a:stretch>
                      <a:fillRect/>
                    </a:stretch>
                  </pic:blipFill>
                  <pic:spPr>
                    <a:xfrm>
                      <a:off x="0" y="0"/>
                      <a:ext cx="5857875" cy="5207020"/>
                    </a:xfrm>
                    <a:prstGeom prst="rect">
                      <a:avLst/>
                    </a:prstGeom>
                  </pic:spPr>
                </pic:pic>
              </a:graphicData>
            </a:graphic>
          </wp:inline>
        </w:drawing>
      </w:r>
    </w:p>
    <w:p w14:paraId="5EC29FC5" w14:textId="5F1FE5DF" w:rsidR="69F96655" w:rsidRDefault="215229EA" w:rsidP="19EBEC61">
      <w:pPr>
        <w:jc w:val="center"/>
        <w:rPr>
          <w:i/>
          <w:iCs/>
        </w:rPr>
      </w:pPr>
      <w:r w:rsidRPr="19EBEC61">
        <w:rPr>
          <w:i/>
          <w:iCs/>
        </w:rPr>
        <w:t xml:space="preserve">Figure </w:t>
      </w:r>
      <w:r w:rsidR="5CDA15AF" w:rsidRPr="19EBEC61">
        <w:rPr>
          <w:i/>
          <w:iCs/>
        </w:rPr>
        <w:t>4</w:t>
      </w:r>
      <w:r w:rsidRPr="19EBEC61">
        <w:rPr>
          <w:i/>
          <w:iCs/>
        </w:rPr>
        <w:t xml:space="preserve">. </w:t>
      </w:r>
      <w:r w:rsidR="77C75B58" w:rsidRPr="19EBEC61">
        <w:rPr>
          <w:i/>
          <w:iCs/>
        </w:rPr>
        <w:t>Graphical abstract</w:t>
      </w:r>
      <w:r w:rsidRPr="19EBEC61">
        <w:rPr>
          <w:i/>
          <w:iCs/>
        </w:rPr>
        <w:t xml:space="preserve"> of Spring 2024</w:t>
      </w:r>
      <w:r w:rsidR="0575AB47" w:rsidRPr="19EBEC61">
        <w:rPr>
          <w:i/>
          <w:iCs/>
        </w:rPr>
        <w:t xml:space="preserve"> direct inoculation trial</w:t>
      </w:r>
    </w:p>
    <w:p w14:paraId="39A9E0EC" w14:textId="4C9D391C" w:rsidR="68F16E84" w:rsidRDefault="68F16E84" w:rsidP="68F16E84"/>
    <w:p w14:paraId="3A41FB15" w14:textId="647CA5F3" w:rsidR="69F96655" w:rsidRDefault="69F96655" w:rsidP="1D1499E8">
      <w:pPr>
        <w:spacing w:after="200" w:line="240" w:lineRule="auto"/>
        <w:jc w:val="center"/>
        <w:rPr>
          <w:rFonts w:ascii="Calibri" w:eastAsia="Calibri" w:hAnsi="Calibri" w:cs="Calibri"/>
        </w:rPr>
      </w:pPr>
      <w:r>
        <w:rPr>
          <w:noProof/>
        </w:rPr>
        <w:lastRenderedPageBreak/>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51A2B52C" w:rsidRPr="19EBEC61">
        <w:rPr>
          <w:rFonts w:ascii="Calibri" w:eastAsia="Calibri" w:hAnsi="Calibri" w:cs="Calibri"/>
          <w:i/>
          <w:iCs/>
          <w:color w:val="445369"/>
        </w:rPr>
        <w:t>5</w:t>
      </w:r>
      <w:r w:rsidRPr="19EBEC61">
        <w:rPr>
          <w:rFonts w:ascii="Calibri" w:eastAsia="Calibri" w:hAnsi="Calibri" w:cs="Calibri"/>
          <w:i/>
          <w:iCs/>
          <w:color w:val="445369"/>
        </w:rPr>
        <w:t xml:space="preserve">. Examples of variety in bead morphology created under the same </w:t>
      </w:r>
      <w:proofErr w:type="gramStart"/>
      <w:r w:rsidRPr="19EBEC61">
        <w:rPr>
          <w:rFonts w:ascii="Calibri" w:eastAsia="Calibri" w:hAnsi="Calibri" w:cs="Calibri"/>
          <w:i/>
          <w:iCs/>
          <w:color w:val="445369"/>
        </w:rPr>
        <w:t>conditions</w:t>
      </w:r>
      <w:proofErr w:type="gramEnd"/>
    </w:p>
    <w:p w14:paraId="00FF83A9" w14:textId="41D93C86" w:rsidR="1D1499E8" w:rsidRDefault="1D1499E8" w:rsidP="1D1499E8"/>
    <w:p w14:paraId="6B29E3C6" w14:textId="038EE19D" w:rsidR="1D1499E8" w:rsidRDefault="69F96655" w:rsidP="68F16E84">
      <w:pPr>
        <w:jc w:val="center"/>
        <w:rPr>
          <w:rFonts w:ascii="Calibri" w:eastAsia="Calibri" w:hAnsi="Calibri" w:cs="Calibri"/>
        </w:rPr>
      </w:pPr>
      <w:r>
        <w:rPr>
          <w:noProof/>
        </w:rPr>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15523080" w:rsidRPr="19EBEC61">
        <w:rPr>
          <w:rFonts w:ascii="Calibri" w:eastAsia="Calibri" w:hAnsi="Calibri" w:cs="Calibri"/>
          <w:i/>
          <w:iCs/>
          <w:color w:val="445369"/>
        </w:rPr>
        <w:t>6</w:t>
      </w:r>
      <w:r w:rsidRPr="19EBEC61">
        <w:rPr>
          <w:rFonts w:ascii="Calibri" w:eastAsia="Calibri" w:hAnsi="Calibri" w:cs="Calibri"/>
          <w:i/>
          <w:iCs/>
          <w:color w:val="445369"/>
        </w:rPr>
        <w:t xml:space="preserve">. Chitosan beads a. non-desiccated, b. desiccated for three days, c. desiccated for ten days, created through dropwise addition and air </w:t>
      </w:r>
      <w:proofErr w:type="gramStart"/>
      <w:r w:rsidRPr="19EBEC61">
        <w:rPr>
          <w:rFonts w:ascii="Calibri" w:eastAsia="Calibri" w:hAnsi="Calibri" w:cs="Calibri"/>
          <w:i/>
          <w:iCs/>
          <w:color w:val="445369"/>
        </w:rPr>
        <w:t>dried</w:t>
      </w:r>
      <w:proofErr w:type="gramEnd"/>
    </w:p>
    <w:p w14:paraId="5AF6F3CE" w14:textId="095788B8" w:rsidR="03D43405" w:rsidRDefault="03D43405" w:rsidP="461A1DC7">
      <w:pPr>
        <w:rPr>
          <w:b/>
          <w:bCs/>
        </w:rPr>
      </w:pPr>
      <w:r>
        <w:rPr>
          <w:noProof/>
        </w:rPr>
        <w:lastRenderedPageBreak/>
        <w:drawing>
          <wp:inline distT="0" distB="0" distL="0" distR="0" wp14:anchorId="5297FA9C" wp14:editId="6799FBA2">
            <wp:extent cx="5743730" cy="3348238"/>
            <wp:effectExtent l="0" t="0" r="0" b="0"/>
            <wp:docPr id="1998870141" name="Picture 19988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t="19130"/>
                    <a:stretch>
                      <a:fillRect/>
                    </a:stretch>
                  </pic:blipFill>
                  <pic:spPr>
                    <a:xfrm>
                      <a:off x="0" y="0"/>
                      <a:ext cx="5743730" cy="3348238"/>
                    </a:xfrm>
                    <a:prstGeom prst="rect">
                      <a:avLst/>
                    </a:prstGeom>
                  </pic:spPr>
                </pic:pic>
              </a:graphicData>
            </a:graphic>
          </wp:inline>
        </w:drawing>
      </w:r>
    </w:p>
    <w:p w14:paraId="5C5AA342" w14:textId="79A410C0" w:rsidR="66F6525B" w:rsidRDefault="66F6525B" w:rsidP="19EBEC61">
      <w:pPr>
        <w:rPr>
          <w:i/>
          <w:iCs/>
        </w:rPr>
      </w:pPr>
      <w:r w:rsidRPr="19EBEC61">
        <w:rPr>
          <w:i/>
          <w:iCs/>
        </w:rPr>
        <w:t xml:space="preserve">Figure </w:t>
      </w:r>
      <w:r w:rsidR="52A7313B" w:rsidRPr="19EBEC61">
        <w:rPr>
          <w:i/>
          <w:iCs/>
        </w:rPr>
        <w:t>7</w:t>
      </w:r>
      <w:r w:rsidRPr="19EBEC61">
        <w:rPr>
          <w:i/>
          <w:iCs/>
        </w:rPr>
        <w:t xml:space="preserve">. Stomatal conductance </w:t>
      </w:r>
      <w:r w:rsidR="6EE2BF42" w:rsidRPr="19EBEC61">
        <w:rPr>
          <w:i/>
          <w:iCs/>
        </w:rPr>
        <w:t xml:space="preserve">(mol m-2 s-1) </w:t>
      </w:r>
      <w:r w:rsidRPr="19EBEC61">
        <w:rPr>
          <w:i/>
          <w:iCs/>
        </w:rPr>
        <w:t xml:space="preserve">across inoculation treatments of salt stressed </w:t>
      </w:r>
      <w:proofErr w:type="gramStart"/>
      <w:r w:rsidRPr="19EBEC61">
        <w:rPr>
          <w:i/>
          <w:iCs/>
        </w:rPr>
        <w:t>tomato</w:t>
      </w:r>
      <w:proofErr w:type="gramEnd"/>
    </w:p>
    <w:p w14:paraId="08E350A4" w14:textId="7A4610FD" w:rsidR="1D1499E8" w:rsidRDefault="1D1499E8" w:rsidP="1D1499E8"/>
    <w:p w14:paraId="3140DA16" w14:textId="35BA92A3" w:rsidR="03D43405" w:rsidRDefault="03D43405" w:rsidP="461A1DC7">
      <w:r>
        <w:rPr>
          <w:noProof/>
        </w:rPr>
        <w:drawing>
          <wp:inline distT="0" distB="0" distL="0" distR="0" wp14:anchorId="6470B825" wp14:editId="01667153">
            <wp:extent cx="5857875" cy="3402532"/>
            <wp:effectExtent l="0" t="0" r="0" b="0"/>
            <wp:docPr id="285398573" name="Picture 2853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19420"/>
                    <a:stretch>
                      <a:fillRect/>
                    </a:stretch>
                  </pic:blipFill>
                  <pic:spPr>
                    <a:xfrm>
                      <a:off x="0" y="0"/>
                      <a:ext cx="5857875" cy="3402532"/>
                    </a:xfrm>
                    <a:prstGeom prst="rect">
                      <a:avLst/>
                    </a:prstGeom>
                  </pic:spPr>
                </pic:pic>
              </a:graphicData>
            </a:graphic>
          </wp:inline>
        </w:drawing>
      </w:r>
    </w:p>
    <w:p w14:paraId="506C7838" w14:textId="39930136" w:rsidR="1D1499E8" w:rsidRDefault="46144C9F" w:rsidP="19EBEC61">
      <w:pPr>
        <w:rPr>
          <w:i/>
          <w:iCs/>
        </w:rPr>
      </w:pPr>
      <w:r w:rsidRPr="19EBEC61">
        <w:rPr>
          <w:i/>
          <w:iCs/>
        </w:rPr>
        <w:t xml:space="preserve">Figure </w:t>
      </w:r>
      <w:r w:rsidR="60A47184" w:rsidRPr="19EBEC61">
        <w:rPr>
          <w:i/>
          <w:iCs/>
        </w:rPr>
        <w:t>8</w:t>
      </w:r>
      <w:r w:rsidRPr="19EBEC61">
        <w:rPr>
          <w:i/>
          <w:iCs/>
        </w:rPr>
        <w:t xml:space="preserve">. Total fruit weight (g) by blossom-end rot presence across inoculation treatments of salt stressed </w:t>
      </w:r>
      <w:proofErr w:type="gramStart"/>
      <w:r w:rsidRPr="19EBEC61">
        <w:rPr>
          <w:i/>
          <w:iCs/>
        </w:rPr>
        <w:t>tomato</w:t>
      </w:r>
      <w:proofErr w:type="gramEnd"/>
    </w:p>
    <w:p w14:paraId="44D2BD5E" w14:textId="47F7585E" w:rsidR="1D1499E8" w:rsidRDefault="3CC937F2" w:rsidP="68F16E84">
      <w:pPr>
        <w:rPr>
          <w:b/>
          <w:bCs/>
        </w:rPr>
      </w:pPr>
      <w:r>
        <w:rPr>
          <w:noProof/>
        </w:rPr>
        <w:lastRenderedPageBreak/>
        <w:drawing>
          <wp:inline distT="0" distB="0" distL="0" distR="0" wp14:anchorId="2D864F44" wp14:editId="55EF558F">
            <wp:extent cx="5781674" cy="3297882"/>
            <wp:effectExtent l="0" t="0" r="0" b="0"/>
            <wp:docPr id="526973941" name="Picture 52697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t="20869"/>
                    <a:stretch>
                      <a:fillRect/>
                    </a:stretch>
                  </pic:blipFill>
                  <pic:spPr>
                    <a:xfrm>
                      <a:off x="0" y="0"/>
                      <a:ext cx="5781674" cy="3297882"/>
                    </a:xfrm>
                    <a:prstGeom prst="rect">
                      <a:avLst/>
                    </a:prstGeom>
                  </pic:spPr>
                </pic:pic>
              </a:graphicData>
            </a:graphic>
          </wp:inline>
        </w:drawing>
      </w:r>
    </w:p>
    <w:p w14:paraId="57FB9BF9" w14:textId="12BAC4E1" w:rsidR="1D1499E8" w:rsidRDefault="3CC937F2" w:rsidP="19EBEC61">
      <w:pPr>
        <w:rPr>
          <w:i/>
          <w:iCs/>
        </w:rPr>
      </w:pPr>
      <w:r w:rsidRPr="19EBEC61">
        <w:rPr>
          <w:i/>
          <w:iCs/>
        </w:rPr>
        <w:t xml:space="preserve">Figure </w:t>
      </w:r>
      <w:r w:rsidR="413A9B8B" w:rsidRPr="19EBEC61">
        <w:rPr>
          <w:i/>
          <w:iCs/>
        </w:rPr>
        <w:t>9</w:t>
      </w:r>
      <w:r w:rsidRPr="19EBEC61">
        <w:rPr>
          <w:i/>
          <w:iCs/>
        </w:rPr>
        <w:t xml:space="preserve">. Fruit weight (g) across inoculation treatments of salt stressed </w:t>
      </w:r>
      <w:proofErr w:type="gramStart"/>
      <w:r w:rsidRPr="19EBEC61">
        <w:rPr>
          <w:i/>
          <w:iCs/>
        </w:rPr>
        <w:t>tomato</w:t>
      </w:r>
      <w:proofErr w:type="gramEnd"/>
    </w:p>
    <w:p w14:paraId="56E403F9" w14:textId="4CC323DC" w:rsidR="1D1499E8" w:rsidRDefault="1D1499E8" w:rsidP="1D1499E8"/>
    <w:p w14:paraId="7BA76804" w14:textId="56868AF0" w:rsidR="03D43405" w:rsidRDefault="03D43405" w:rsidP="461A1DC7">
      <w:r>
        <w:rPr>
          <w:noProof/>
        </w:rPr>
        <w:drawing>
          <wp:inline distT="0" distB="0" distL="0" distR="0" wp14:anchorId="0747383B" wp14:editId="01AB4932">
            <wp:extent cx="5695948" cy="3320385"/>
            <wp:effectExtent l="0" t="0" r="0" b="0"/>
            <wp:docPr id="246990178" name="Picture 2469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19130"/>
                    <a:stretch>
                      <a:fillRect/>
                    </a:stretch>
                  </pic:blipFill>
                  <pic:spPr>
                    <a:xfrm>
                      <a:off x="0" y="0"/>
                      <a:ext cx="5695948" cy="3320385"/>
                    </a:xfrm>
                    <a:prstGeom prst="rect">
                      <a:avLst/>
                    </a:prstGeom>
                  </pic:spPr>
                </pic:pic>
              </a:graphicData>
            </a:graphic>
          </wp:inline>
        </w:drawing>
      </w:r>
    </w:p>
    <w:p w14:paraId="0E10D5CD" w14:textId="10546B99" w:rsidR="1D1499E8" w:rsidRDefault="6F6FCC07" w:rsidP="19EBEC61">
      <w:pPr>
        <w:rPr>
          <w:i/>
          <w:iCs/>
        </w:rPr>
      </w:pPr>
      <w:r w:rsidRPr="19EBEC61">
        <w:rPr>
          <w:i/>
          <w:iCs/>
        </w:rPr>
        <w:t xml:space="preserve">Figure </w:t>
      </w:r>
      <w:r w:rsidR="2F5AE3D0" w:rsidRPr="19EBEC61">
        <w:rPr>
          <w:i/>
          <w:iCs/>
        </w:rPr>
        <w:t>1</w:t>
      </w:r>
      <w:r w:rsidR="3C8F6A64" w:rsidRPr="19EBEC61">
        <w:rPr>
          <w:i/>
          <w:iCs/>
        </w:rPr>
        <w:t>0</w:t>
      </w:r>
      <w:r w:rsidRPr="19EBEC61">
        <w:rPr>
          <w:i/>
          <w:iCs/>
        </w:rPr>
        <w:t xml:space="preserve">. Sugar concentration (%) across inoculation treatments of salt stressed </w:t>
      </w:r>
      <w:proofErr w:type="gramStart"/>
      <w:r w:rsidRPr="19EBEC61">
        <w:rPr>
          <w:i/>
          <w:iCs/>
        </w:rPr>
        <w:t>tomato</w:t>
      </w:r>
      <w:proofErr w:type="gramEnd"/>
    </w:p>
    <w:p w14:paraId="386F824E" w14:textId="04039EE0" w:rsidR="1D1499E8" w:rsidRDefault="1D1499E8" w:rsidP="1D1499E8"/>
    <w:p w14:paraId="79A39D90" w14:textId="7EAF0491" w:rsidR="03D43405" w:rsidRDefault="03D43405" w:rsidP="461A1DC7">
      <w:r>
        <w:rPr>
          <w:noProof/>
        </w:rPr>
        <w:lastRenderedPageBreak/>
        <w:drawing>
          <wp:inline distT="0" distB="0" distL="0" distR="0" wp14:anchorId="6B877631" wp14:editId="1BEF1B82">
            <wp:extent cx="5695948" cy="3343943"/>
            <wp:effectExtent l="0" t="0" r="0" b="0"/>
            <wp:docPr id="1112440018" name="Picture 11124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20621"/>
                    <a:stretch>
                      <a:fillRect/>
                    </a:stretch>
                  </pic:blipFill>
                  <pic:spPr>
                    <a:xfrm>
                      <a:off x="0" y="0"/>
                      <a:ext cx="5695948" cy="3343943"/>
                    </a:xfrm>
                    <a:prstGeom prst="rect">
                      <a:avLst/>
                    </a:prstGeom>
                  </pic:spPr>
                </pic:pic>
              </a:graphicData>
            </a:graphic>
          </wp:inline>
        </w:drawing>
      </w:r>
    </w:p>
    <w:p w14:paraId="5B289A66" w14:textId="6AFE41BE" w:rsidR="2F7337DA" w:rsidRDefault="2F7337DA" w:rsidP="19EBEC61">
      <w:pPr>
        <w:rPr>
          <w:i/>
          <w:iCs/>
        </w:rPr>
      </w:pPr>
      <w:r w:rsidRPr="19EBEC61">
        <w:rPr>
          <w:i/>
          <w:iCs/>
        </w:rPr>
        <w:t xml:space="preserve">Figure </w:t>
      </w:r>
      <w:r w:rsidR="2F78B530" w:rsidRPr="19EBEC61">
        <w:rPr>
          <w:i/>
          <w:iCs/>
        </w:rPr>
        <w:t>1</w:t>
      </w:r>
      <w:r w:rsidR="04CA970C" w:rsidRPr="19EBEC61">
        <w:rPr>
          <w:i/>
          <w:iCs/>
        </w:rPr>
        <w:t>1</w:t>
      </w:r>
      <w:r w:rsidRPr="19EBEC61">
        <w:rPr>
          <w:i/>
          <w:iCs/>
        </w:rPr>
        <w:t>. S</w:t>
      </w:r>
      <w:r w:rsidR="6D32734F" w:rsidRPr="19EBEC61">
        <w:rPr>
          <w:i/>
          <w:iCs/>
        </w:rPr>
        <w:t>ugar per fruit (g)</w:t>
      </w:r>
      <w:r w:rsidRPr="19EBEC61">
        <w:rPr>
          <w:i/>
          <w:iCs/>
        </w:rPr>
        <w:t xml:space="preserve"> across inoculation treatments of salt stressed </w:t>
      </w:r>
      <w:proofErr w:type="gramStart"/>
      <w:r w:rsidRPr="19EBEC61">
        <w:rPr>
          <w:i/>
          <w:iCs/>
        </w:rPr>
        <w:t>tomato</w:t>
      </w:r>
      <w:proofErr w:type="gramEnd"/>
    </w:p>
    <w:p w14:paraId="5163B0D7" w14:textId="1F04BAD5" w:rsidR="68F16E84" w:rsidRDefault="68F16E84" w:rsidP="68F16E84"/>
    <w:sectPr w:rsidR="68F16E84" w:rsidSect="002F2482">
      <w:footerReference w:type="default" r:id="rId22"/>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FD336" w14:textId="77777777" w:rsidR="00BE3EB5" w:rsidRDefault="00BE3EB5">
      <w:pPr>
        <w:spacing w:after="0" w:line="240" w:lineRule="auto"/>
      </w:pPr>
      <w:r>
        <w:separator/>
      </w:r>
    </w:p>
  </w:endnote>
  <w:endnote w:type="continuationSeparator" w:id="0">
    <w:p w14:paraId="37537738" w14:textId="77777777" w:rsidR="00BE3EB5" w:rsidRDefault="00BE3EB5">
      <w:pPr>
        <w:spacing w:after="0" w:line="240" w:lineRule="auto"/>
      </w:pPr>
      <w:r>
        <w:continuationSeparator/>
      </w:r>
    </w:p>
  </w:endnote>
  <w:endnote w:type="continuationNotice" w:id="1">
    <w:p w14:paraId="726865FA" w14:textId="77777777" w:rsidR="00BE3EB5" w:rsidRDefault="00BE3E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33228" w14:textId="77777777" w:rsidR="00BE3EB5" w:rsidRDefault="00BE3EB5">
      <w:pPr>
        <w:spacing w:after="0" w:line="240" w:lineRule="auto"/>
      </w:pPr>
      <w:r>
        <w:separator/>
      </w:r>
    </w:p>
  </w:footnote>
  <w:footnote w:type="continuationSeparator" w:id="0">
    <w:p w14:paraId="17E313E2" w14:textId="77777777" w:rsidR="00BE3EB5" w:rsidRDefault="00BE3EB5">
      <w:pPr>
        <w:spacing w:after="0" w:line="240" w:lineRule="auto"/>
      </w:pPr>
      <w:r>
        <w:continuationSeparator/>
      </w:r>
    </w:p>
  </w:footnote>
  <w:footnote w:type="continuationNotice" w:id="1">
    <w:p w14:paraId="7899AF49" w14:textId="77777777" w:rsidR="00BE3EB5" w:rsidRDefault="00BE3E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DA21"/>
    <w:multiLevelType w:val="hybridMultilevel"/>
    <w:tmpl w:val="FB4C604C"/>
    <w:lvl w:ilvl="0" w:tplc="AC6AE032">
      <w:start w:val="1"/>
      <w:numFmt w:val="decimal"/>
      <w:lvlText w:val="%1."/>
      <w:lvlJc w:val="left"/>
      <w:pPr>
        <w:ind w:left="720" w:hanging="360"/>
      </w:pPr>
    </w:lvl>
    <w:lvl w:ilvl="1" w:tplc="96E6689A">
      <w:start w:val="2"/>
      <w:numFmt w:val="lowerLetter"/>
      <w:lvlText w:val="%2."/>
      <w:lvlJc w:val="left"/>
      <w:pPr>
        <w:ind w:left="1080" w:hanging="360"/>
      </w:pPr>
    </w:lvl>
    <w:lvl w:ilvl="2" w:tplc="684EF600">
      <w:start w:val="1"/>
      <w:numFmt w:val="lowerRoman"/>
      <w:lvlText w:val="%3."/>
      <w:lvlJc w:val="right"/>
      <w:pPr>
        <w:ind w:left="2160" w:hanging="180"/>
      </w:pPr>
    </w:lvl>
    <w:lvl w:ilvl="3" w:tplc="13BC52F4">
      <w:start w:val="1"/>
      <w:numFmt w:val="decimal"/>
      <w:lvlText w:val="%4."/>
      <w:lvlJc w:val="left"/>
      <w:pPr>
        <w:ind w:left="2880" w:hanging="360"/>
      </w:pPr>
    </w:lvl>
    <w:lvl w:ilvl="4" w:tplc="D8B2AF4C">
      <w:start w:val="1"/>
      <w:numFmt w:val="lowerLetter"/>
      <w:lvlText w:val="%5."/>
      <w:lvlJc w:val="left"/>
      <w:pPr>
        <w:ind w:left="3600" w:hanging="360"/>
      </w:pPr>
    </w:lvl>
    <w:lvl w:ilvl="5" w:tplc="733E6E88">
      <w:start w:val="1"/>
      <w:numFmt w:val="lowerRoman"/>
      <w:lvlText w:val="%6."/>
      <w:lvlJc w:val="right"/>
      <w:pPr>
        <w:ind w:left="4320" w:hanging="180"/>
      </w:pPr>
    </w:lvl>
    <w:lvl w:ilvl="6" w:tplc="C35AC8B0">
      <w:start w:val="1"/>
      <w:numFmt w:val="decimal"/>
      <w:lvlText w:val="%7."/>
      <w:lvlJc w:val="left"/>
      <w:pPr>
        <w:ind w:left="5040" w:hanging="360"/>
      </w:pPr>
    </w:lvl>
    <w:lvl w:ilvl="7" w:tplc="BBB8100A">
      <w:start w:val="1"/>
      <w:numFmt w:val="lowerLetter"/>
      <w:lvlText w:val="%8."/>
      <w:lvlJc w:val="left"/>
      <w:pPr>
        <w:ind w:left="5760" w:hanging="360"/>
      </w:pPr>
    </w:lvl>
    <w:lvl w:ilvl="8" w:tplc="9C52849C">
      <w:start w:val="1"/>
      <w:numFmt w:val="lowerRoman"/>
      <w:lvlText w:val="%9."/>
      <w:lvlJc w:val="right"/>
      <w:pPr>
        <w:ind w:left="6480" w:hanging="180"/>
      </w:pPr>
    </w:lvl>
  </w:abstractNum>
  <w:abstractNum w:abstractNumId="1" w15:restartNumberingAfterBreak="0">
    <w:nsid w:val="05669E48"/>
    <w:multiLevelType w:val="hybridMultilevel"/>
    <w:tmpl w:val="50CE6980"/>
    <w:lvl w:ilvl="0" w:tplc="D5D01440">
      <w:start w:val="1"/>
      <w:numFmt w:val="decimal"/>
      <w:lvlText w:val="%1."/>
      <w:lvlJc w:val="left"/>
      <w:pPr>
        <w:ind w:left="720" w:hanging="360"/>
      </w:pPr>
    </w:lvl>
    <w:lvl w:ilvl="1" w:tplc="501E08AC">
      <w:start w:val="1"/>
      <w:numFmt w:val="lowerLetter"/>
      <w:lvlText w:val="%2."/>
      <w:lvlJc w:val="left"/>
      <w:pPr>
        <w:ind w:left="1080" w:hanging="360"/>
      </w:pPr>
    </w:lvl>
    <w:lvl w:ilvl="2" w:tplc="F37A1862">
      <w:start w:val="1"/>
      <w:numFmt w:val="lowerRoman"/>
      <w:lvlText w:val="%3."/>
      <w:lvlJc w:val="right"/>
      <w:pPr>
        <w:ind w:left="2160" w:hanging="180"/>
      </w:pPr>
    </w:lvl>
    <w:lvl w:ilvl="3" w:tplc="C404791A">
      <w:start w:val="1"/>
      <w:numFmt w:val="decimal"/>
      <w:lvlText w:val="%4."/>
      <w:lvlJc w:val="left"/>
      <w:pPr>
        <w:ind w:left="2880" w:hanging="360"/>
      </w:pPr>
    </w:lvl>
    <w:lvl w:ilvl="4" w:tplc="454A95AA">
      <w:start w:val="1"/>
      <w:numFmt w:val="lowerLetter"/>
      <w:lvlText w:val="%5."/>
      <w:lvlJc w:val="left"/>
      <w:pPr>
        <w:ind w:left="3600" w:hanging="360"/>
      </w:pPr>
    </w:lvl>
    <w:lvl w:ilvl="5" w:tplc="17206F06">
      <w:start w:val="1"/>
      <w:numFmt w:val="lowerRoman"/>
      <w:lvlText w:val="%6."/>
      <w:lvlJc w:val="right"/>
      <w:pPr>
        <w:ind w:left="4320" w:hanging="180"/>
      </w:pPr>
    </w:lvl>
    <w:lvl w:ilvl="6" w:tplc="C39CE56C">
      <w:start w:val="1"/>
      <w:numFmt w:val="decimal"/>
      <w:lvlText w:val="%7."/>
      <w:lvlJc w:val="left"/>
      <w:pPr>
        <w:ind w:left="5040" w:hanging="360"/>
      </w:pPr>
    </w:lvl>
    <w:lvl w:ilvl="7" w:tplc="1EB8EC6E">
      <w:start w:val="1"/>
      <w:numFmt w:val="lowerLetter"/>
      <w:lvlText w:val="%8."/>
      <w:lvlJc w:val="left"/>
      <w:pPr>
        <w:ind w:left="5760" w:hanging="360"/>
      </w:pPr>
    </w:lvl>
    <w:lvl w:ilvl="8" w:tplc="E36AD3DE">
      <w:start w:val="1"/>
      <w:numFmt w:val="lowerRoman"/>
      <w:lvlText w:val="%9."/>
      <w:lvlJc w:val="right"/>
      <w:pPr>
        <w:ind w:left="6480" w:hanging="180"/>
      </w:pPr>
    </w:lvl>
  </w:abstractNum>
  <w:abstractNum w:abstractNumId="2" w15:restartNumberingAfterBreak="0">
    <w:nsid w:val="0D275F13"/>
    <w:multiLevelType w:val="hybridMultilevel"/>
    <w:tmpl w:val="C4521DF6"/>
    <w:lvl w:ilvl="0" w:tplc="B972E038">
      <w:start w:val="1"/>
      <w:numFmt w:val="decimal"/>
      <w:lvlText w:val="%1."/>
      <w:lvlJc w:val="left"/>
      <w:pPr>
        <w:ind w:left="720" w:hanging="360"/>
      </w:pPr>
    </w:lvl>
    <w:lvl w:ilvl="1" w:tplc="46A69DCC">
      <w:start w:val="3"/>
      <w:numFmt w:val="lowerLetter"/>
      <w:lvlText w:val="%2."/>
      <w:lvlJc w:val="left"/>
      <w:pPr>
        <w:ind w:left="1080" w:hanging="360"/>
      </w:pPr>
    </w:lvl>
    <w:lvl w:ilvl="2" w:tplc="05A85686">
      <w:start w:val="1"/>
      <w:numFmt w:val="lowerRoman"/>
      <w:lvlText w:val="%3."/>
      <w:lvlJc w:val="right"/>
      <w:pPr>
        <w:ind w:left="2160" w:hanging="180"/>
      </w:pPr>
    </w:lvl>
    <w:lvl w:ilvl="3" w:tplc="A4364E38">
      <w:start w:val="1"/>
      <w:numFmt w:val="decimal"/>
      <w:lvlText w:val="%4."/>
      <w:lvlJc w:val="left"/>
      <w:pPr>
        <w:ind w:left="2880" w:hanging="360"/>
      </w:pPr>
    </w:lvl>
    <w:lvl w:ilvl="4" w:tplc="4A004626">
      <w:start w:val="1"/>
      <w:numFmt w:val="lowerLetter"/>
      <w:lvlText w:val="%5."/>
      <w:lvlJc w:val="left"/>
      <w:pPr>
        <w:ind w:left="3600" w:hanging="360"/>
      </w:pPr>
    </w:lvl>
    <w:lvl w:ilvl="5" w:tplc="B53C3456">
      <w:start w:val="1"/>
      <w:numFmt w:val="lowerRoman"/>
      <w:lvlText w:val="%6."/>
      <w:lvlJc w:val="right"/>
      <w:pPr>
        <w:ind w:left="4320" w:hanging="180"/>
      </w:pPr>
    </w:lvl>
    <w:lvl w:ilvl="6" w:tplc="51081154">
      <w:start w:val="1"/>
      <w:numFmt w:val="decimal"/>
      <w:lvlText w:val="%7."/>
      <w:lvlJc w:val="left"/>
      <w:pPr>
        <w:ind w:left="5040" w:hanging="360"/>
      </w:pPr>
    </w:lvl>
    <w:lvl w:ilvl="7" w:tplc="2CC03974">
      <w:start w:val="1"/>
      <w:numFmt w:val="lowerLetter"/>
      <w:lvlText w:val="%8."/>
      <w:lvlJc w:val="left"/>
      <w:pPr>
        <w:ind w:left="5760" w:hanging="360"/>
      </w:pPr>
    </w:lvl>
    <w:lvl w:ilvl="8" w:tplc="736C881A">
      <w:start w:val="1"/>
      <w:numFmt w:val="lowerRoman"/>
      <w:lvlText w:val="%9."/>
      <w:lvlJc w:val="right"/>
      <w:pPr>
        <w:ind w:left="6480" w:hanging="180"/>
      </w:pPr>
    </w:lvl>
  </w:abstractNum>
  <w:abstractNum w:abstractNumId="3" w15:restartNumberingAfterBreak="0">
    <w:nsid w:val="11AE52B3"/>
    <w:multiLevelType w:val="hybridMultilevel"/>
    <w:tmpl w:val="ABBE1CD0"/>
    <w:lvl w:ilvl="0" w:tplc="9D04288A">
      <w:start w:val="1"/>
      <w:numFmt w:val="decimal"/>
      <w:lvlText w:val="%1."/>
      <w:lvlJc w:val="left"/>
      <w:pPr>
        <w:ind w:left="720" w:hanging="360"/>
      </w:pPr>
    </w:lvl>
    <w:lvl w:ilvl="1" w:tplc="AE08F6A8">
      <w:start w:val="1"/>
      <w:numFmt w:val="lowerLetter"/>
      <w:lvlText w:val="%2."/>
      <w:lvlJc w:val="left"/>
      <w:pPr>
        <w:ind w:left="1440" w:hanging="360"/>
      </w:pPr>
    </w:lvl>
    <w:lvl w:ilvl="2" w:tplc="424A5B62">
      <w:start w:val="1"/>
      <w:numFmt w:val="lowerRoman"/>
      <w:lvlText w:val="%3."/>
      <w:lvlJc w:val="right"/>
      <w:pPr>
        <w:ind w:left="2160" w:hanging="180"/>
      </w:pPr>
    </w:lvl>
    <w:lvl w:ilvl="3" w:tplc="4B00C950">
      <w:start w:val="1"/>
      <w:numFmt w:val="decimal"/>
      <w:lvlText w:val="%4."/>
      <w:lvlJc w:val="left"/>
      <w:pPr>
        <w:ind w:left="2880" w:hanging="360"/>
      </w:pPr>
    </w:lvl>
    <w:lvl w:ilvl="4" w:tplc="84D0ACBC">
      <w:start w:val="1"/>
      <w:numFmt w:val="lowerLetter"/>
      <w:lvlText w:val="%5."/>
      <w:lvlJc w:val="left"/>
      <w:pPr>
        <w:ind w:left="3600" w:hanging="360"/>
      </w:pPr>
    </w:lvl>
    <w:lvl w:ilvl="5" w:tplc="414A1D6A">
      <w:start w:val="1"/>
      <w:numFmt w:val="lowerRoman"/>
      <w:lvlText w:val="%6."/>
      <w:lvlJc w:val="right"/>
      <w:pPr>
        <w:ind w:left="4320" w:hanging="180"/>
      </w:pPr>
    </w:lvl>
    <w:lvl w:ilvl="6" w:tplc="E91EA8CA">
      <w:start w:val="1"/>
      <w:numFmt w:val="decimal"/>
      <w:lvlText w:val="%7."/>
      <w:lvlJc w:val="left"/>
      <w:pPr>
        <w:ind w:left="5040" w:hanging="360"/>
      </w:pPr>
    </w:lvl>
    <w:lvl w:ilvl="7" w:tplc="B7ACB324">
      <w:start w:val="1"/>
      <w:numFmt w:val="lowerLetter"/>
      <w:lvlText w:val="%8."/>
      <w:lvlJc w:val="left"/>
      <w:pPr>
        <w:ind w:left="5760" w:hanging="360"/>
      </w:pPr>
    </w:lvl>
    <w:lvl w:ilvl="8" w:tplc="F86E3FD6">
      <w:start w:val="1"/>
      <w:numFmt w:val="lowerRoman"/>
      <w:lvlText w:val="%9."/>
      <w:lvlJc w:val="right"/>
      <w:pPr>
        <w:ind w:left="6480" w:hanging="180"/>
      </w:pPr>
    </w:lvl>
  </w:abstractNum>
  <w:abstractNum w:abstractNumId="4" w15:restartNumberingAfterBreak="0">
    <w:nsid w:val="16DBFA4E"/>
    <w:multiLevelType w:val="hybridMultilevel"/>
    <w:tmpl w:val="8728B4B8"/>
    <w:lvl w:ilvl="0" w:tplc="9E42EF14">
      <w:start w:val="1"/>
      <w:numFmt w:val="decimal"/>
      <w:lvlText w:val="%1."/>
      <w:lvlJc w:val="left"/>
      <w:pPr>
        <w:ind w:left="720" w:hanging="360"/>
      </w:pPr>
    </w:lvl>
    <w:lvl w:ilvl="1" w:tplc="6A8AB9B0">
      <w:start w:val="4"/>
      <w:numFmt w:val="lowerLetter"/>
      <w:lvlText w:val="%2."/>
      <w:lvlJc w:val="left"/>
      <w:pPr>
        <w:ind w:left="1080" w:hanging="360"/>
      </w:pPr>
    </w:lvl>
    <w:lvl w:ilvl="2" w:tplc="47FAC25A">
      <w:start w:val="1"/>
      <w:numFmt w:val="lowerRoman"/>
      <w:lvlText w:val="%3."/>
      <w:lvlJc w:val="right"/>
      <w:pPr>
        <w:ind w:left="2160" w:hanging="180"/>
      </w:pPr>
    </w:lvl>
    <w:lvl w:ilvl="3" w:tplc="AEEE6D18">
      <w:start w:val="1"/>
      <w:numFmt w:val="decimal"/>
      <w:lvlText w:val="%4."/>
      <w:lvlJc w:val="left"/>
      <w:pPr>
        <w:ind w:left="2880" w:hanging="360"/>
      </w:pPr>
    </w:lvl>
    <w:lvl w:ilvl="4" w:tplc="D23E0B6C">
      <w:start w:val="1"/>
      <w:numFmt w:val="lowerLetter"/>
      <w:lvlText w:val="%5."/>
      <w:lvlJc w:val="left"/>
      <w:pPr>
        <w:ind w:left="3600" w:hanging="360"/>
      </w:pPr>
    </w:lvl>
    <w:lvl w:ilvl="5" w:tplc="B2BC54D2">
      <w:start w:val="1"/>
      <w:numFmt w:val="lowerRoman"/>
      <w:lvlText w:val="%6."/>
      <w:lvlJc w:val="right"/>
      <w:pPr>
        <w:ind w:left="4320" w:hanging="180"/>
      </w:pPr>
    </w:lvl>
    <w:lvl w:ilvl="6" w:tplc="6B980A4E">
      <w:start w:val="1"/>
      <w:numFmt w:val="decimal"/>
      <w:lvlText w:val="%7."/>
      <w:lvlJc w:val="left"/>
      <w:pPr>
        <w:ind w:left="5040" w:hanging="360"/>
      </w:pPr>
    </w:lvl>
    <w:lvl w:ilvl="7" w:tplc="BF56D60C">
      <w:start w:val="1"/>
      <w:numFmt w:val="lowerLetter"/>
      <w:lvlText w:val="%8."/>
      <w:lvlJc w:val="left"/>
      <w:pPr>
        <w:ind w:left="5760" w:hanging="360"/>
      </w:pPr>
    </w:lvl>
    <w:lvl w:ilvl="8" w:tplc="3F1A2F52">
      <w:start w:val="1"/>
      <w:numFmt w:val="lowerRoman"/>
      <w:lvlText w:val="%9."/>
      <w:lvlJc w:val="right"/>
      <w:pPr>
        <w:ind w:left="6480" w:hanging="180"/>
      </w:pPr>
    </w:lvl>
  </w:abstractNum>
  <w:abstractNum w:abstractNumId="5" w15:restartNumberingAfterBreak="0">
    <w:nsid w:val="187980FE"/>
    <w:multiLevelType w:val="hybridMultilevel"/>
    <w:tmpl w:val="35BA785E"/>
    <w:lvl w:ilvl="0" w:tplc="367ED616">
      <w:start w:val="1"/>
      <w:numFmt w:val="decimal"/>
      <w:lvlText w:val="%1."/>
      <w:lvlJc w:val="left"/>
      <w:pPr>
        <w:ind w:left="720" w:hanging="360"/>
      </w:pPr>
    </w:lvl>
    <w:lvl w:ilvl="1" w:tplc="A68CB128">
      <w:start w:val="1"/>
      <w:numFmt w:val="lowerLetter"/>
      <w:lvlText w:val="%2."/>
      <w:lvlJc w:val="left"/>
      <w:pPr>
        <w:ind w:left="1440" w:hanging="360"/>
      </w:pPr>
    </w:lvl>
    <w:lvl w:ilvl="2" w:tplc="F71A58FE">
      <w:start w:val="1"/>
      <w:numFmt w:val="lowerRoman"/>
      <w:lvlText w:val="%3."/>
      <w:lvlJc w:val="right"/>
      <w:pPr>
        <w:ind w:left="2160" w:hanging="180"/>
      </w:pPr>
    </w:lvl>
    <w:lvl w:ilvl="3" w:tplc="63CCFEB0">
      <w:start w:val="1"/>
      <w:numFmt w:val="decimal"/>
      <w:lvlText w:val="%4."/>
      <w:lvlJc w:val="left"/>
      <w:pPr>
        <w:ind w:left="2880" w:hanging="360"/>
      </w:pPr>
    </w:lvl>
    <w:lvl w:ilvl="4" w:tplc="35963F30">
      <w:start w:val="1"/>
      <w:numFmt w:val="lowerLetter"/>
      <w:lvlText w:val="%5."/>
      <w:lvlJc w:val="left"/>
      <w:pPr>
        <w:ind w:left="3600" w:hanging="360"/>
      </w:pPr>
    </w:lvl>
    <w:lvl w:ilvl="5" w:tplc="84C8934E">
      <w:start w:val="1"/>
      <w:numFmt w:val="lowerRoman"/>
      <w:lvlText w:val="%6."/>
      <w:lvlJc w:val="right"/>
      <w:pPr>
        <w:ind w:left="4320" w:hanging="180"/>
      </w:pPr>
    </w:lvl>
    <w:lvl w:ilvl="6" w:tplc="A67ED2E0">
      <w:start w:val="1"/>
      <w:numFmt w:val="decimal"/>
      <w:lvlText w:val="%7."/>
      <w:lvlJc w:val="left"/>
      <w:pPr>
        <w:ind w:left="5040" w:hanging="360"/>
      </w:pPr>
    </w:lvl>
    <w:lvl w:ilvl="7" w:tplc="91388CAE">
      <w:start w:val="1"/>
      <w:numFmt w:val="lowerLetter"/>
      <w:lvlText w:val="%8."/>
      <w:lvlJc w:val="left"/>
      <w:pPr>
        <w:ind w:left="5760" w:hanging="360"/>
      </w:pPr>
    </w:lvl>
    <w:lvl w:ilvl="8" w:tplc="7FE85B16">
      <w:start w:val="1"/>
      <w:numFmt w:val="lowerRoman"/>
      <w:lvlText w:val="%9."/>
      <w:lvlJc w:val="right"/>
      <w:pPr>
        <w:ind w:left="6480" w:hanging="180"/>
      </w:pPr>
    </w:lvl>
  </w:abstractNum>
  <w:abstractNum w:abstractNumId="6"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7" w15:restartNumberingAfterBreak="0">
    <w:nsid w:val="1A6F2E93"/>
    <w:multiLevelType w:val="hybridMultilevel"/>
    <w:tmpl w:val="EB50F1E2"/>
    <w:lvl w:ilvl="0" w:tplc="EAF2EA0C">
      <w:start w:val="1"/>
      <w:numFmt w:val="decimal"/>
      <w:lvlText w:val="%1."/>
      <w:lvlJc w:val="left"/>
      <w:pPr>
        <w:ind w:left="720" w:hanging="360"/>
      </w:pPr>
    </w:lvl>
    <w:lvl w:ilvl="1" w:tplc="4EBABA42">
      <w:start w:val="1"/>
      <w:numFmt w:val="lowerLetter"/>
      <w:lvlText w:val="%2."/>
      <w:lvlJc w:val="left"/>
      <w:pPr>
        <w:ind w:left="1440" w:hanging="360"/>
      </w:pPr>
    </w:lvl>
    <w:lvl w:ilvl="2" w:tplc="FB6264A2">
      <w:start w:val="1"/>
      <w:numFmt w:val="lowerRoman"/>
      <w:lvlText w:val="%3."/>
      <w:lvlJc w:val="right"/>
      <w:pPr>
        <w:ind w:left="2160" w:hanging="180"/>
      </w:pPr>
    </w:lvl>
    <w:lvl w:ilvl="3" w:tplc="130860C6">
      <w:start w:val="1"/>
      <w:numFmt w:val="decimal"/>
      <w:lvlText w:val="%4."/>
      <w:lvlJc w:val="left"/>
      <w:pPr>
        <w:ind w:left="2880" w:hanging="360"/>
      </w:pPr>
    </w:lvl>
    <w:lvl w:ilvl="4" w:tplc="1012F1E4">
      <w:start w:val="1"/>
      <w:numFmt w:val="lowerLetter"/>
      <w:lvlText w:val="%5."/>
      <w:lvlJc w:val="left"/>
      <w:pPr>
        <w:ind w:left="3600" w:hanging="360"/>
      </w:pPr>
    </w:lvl>
    <w:lvl w:ilvl="5" w:tplc="5616FD8C">
      <w:start w:val="1"/>
      <w:numFmt w:val="lowerRoman"/>
      <w:lvlText w:val="%6."/>
      <w:lvlJc w:val="right"/>
      <w:pPr>
        <w:ind w:left="4320" w:hanging="180"/>
      </w:pPr>
    </w:lvl>
    <w:lvl w:ilvl="6" w:tplc="6788242A">
      <w:start w:val="1"/>
      <w:numFmt w:val="decimal"/>
      <w:lvlText w:val="%7."/>
      <w:lvlJc w:val="left"/>
      <w:pPr>
        <w:ind w:left="5040" w:hanging="360"/>
      </w:pPr>
    </w:lvl>
    <w:lvl w:ilvl="7" w:tplc="AE268E78">
      <w:start w:val="1"/>
      <w:numFmt w:val="lowerLetter"/>
      <w:lvlText w:val="%8."/>
      <w:lvlJc w:val="left"/>
      <w:pPr>
        <w:ind w:left="5760" w:hanging="360"/>
      </w:pPr>
    </w:lvl>
    <w:lvl w:ilvl="8" w:tplc="1DD00088">
      <w:start w:val="1"/>
      <w:numFmt w:val="lowerRoman"/>
      <w:lvlText w:val="%9."/>
      <w:lvlJc w:val="right"/>
      <w:pPr>
        <w:ind w:left="6480" w:hanging="180"/>
      </w:pPr>
    </w:lvl>
  </w:abstractNum>
  <w:abstractNum w:abstractNumId="8" w15:restartNumberingAfterBreak="0">
    <w:nsid w:val="1BE27EEE"/>
    <w:multiLevelType w:val="hybridMultilevel"/>
    <w:tmpl w:val="322C2C76"/>
    <w:lvl w:ilvl="0" w:tplc="F48AEFCA">
      <w:start w:val="2"/>
      <w:numFmt w:val="decimal"/>
      <w:lvlText w:val="%1."/>
      <w:lvlJc w:val="left"/>
      <w:pPr>
        <w:ind w:left="360" w:hanging="360"/>
      </w:pPr>
    </w:lvl>
    <w:lvl w:ilvl="1" w:tplc="C4A0A850">
      <w:start w:val="1"/>
      <w:numFmt w:val="lowerLetter"/>
      <w:lvlText w:val="%2."/>
      <w:lvlJc w:val="left"/>
      <w:pPr>
        <w:ind w:left="1440" w:hanging="360"/>
      </w:pPr>
    </w:lvl>
    <w:lvl w:ilvl="2" w:tplc="8E0A8162">
      <w:start w:val="1"/>
      <w:numFmt w:val="lowerRoman"/>
      <w:lvlText w:val="%3."/>
      <w:lvlJc w:val="right"/>
      <w:pPr>
        <w:ind w:left="2160" w:hanging="180"/>
      </w:pPr>
    </w:lvl>
    <w:lvl w:ilvl="3" w:tplc="F64C8134">
      <w:start w:val="1"/>
      <w:numFmt w:val="decimal"/>
      <w:lvlText w:val="%4."/>
      <w:lvlJc w:val="left"/>
      <w:pPr>
        <w:ind w:left="2880" w:hanging="360"/>
      </w:pPr>
    </w:lvl>
    <w:lvl w:ilvl="4" w:tplc="4B101D80">
      <w:start w:val="1"/>
      <w:numFmt w:val="lowerLetter"/>
      <w:lvlText w:val="%5."/>
      <w:lvlJc w:val="left"/>
      <w:pPr>
        <w:ind w:left="3600" w:hanging="360"/>
      </w:pPr>
    </w:lvl>
    <w:lvl w:ilvl="5" w:tplc="13866986">
      <w:start w:val="1"/>
      <w:numFmt w:val="lowerRoman"/>
      <w:lvlText w:val="%6."/>
      <w:lvlJc w:val="right"/>
      <w:pPr>
        <w:ind w:left="4320" w:hanging="180"/>
      </w:pPr>
    </w:lvl>
    <w:lvl w:ilvl="6" w:tplc="C6483FFC">
      <w:start w:val="1"/>
      <w:numFmt w:val="decimal"/>
      <w:lvlText w:val="%7."/>
      <w:lvlJc w:val="left"/>
      <w:pPr>
        <w:ind w:left="5040" w:hanging="360"/>
      </w:pPr>
    </w:lvl>
    <w:lvl w:ilvl="7" w:tplc="2D86B960">
      <w:start w:val="1"/>
      <w:numFmt w:val="lowerLetter"/>
      <w:lvlText w:val="%8."/>
      <w:lvlJc w:val="left"/>
      <w:pPr>
        <w:ind w:left="5760" w:hanging="360"/>
      </w:pPr>
    </w:lvl>
    <w:lvl w:ilvl="8" w:tplc="10FE2FA2">
      <w:start w:val="1"/>
      <w:numFmt w:val="lowerRoman"/>
      <w:lvlText w:val="%9."/>
      <w:lvlJc w:val="right"/>
      <w:pPr>
        <w:ind w:left="6480" w:hanging="180"/>
      </w:pPr>
    </w:lvl>
  </w:abstractNum>
  <w:abstractNum w:abstractNumId="9" w15:restartNumberingAfterBreak="0">
    <w:nsid w:val="1D24D99C"/>
    <w:multiLevelType w:val="hybridMultilevel"/>
    <w:tmpl w:val="B5A86F9A"/>
    <w:lvl w:ilvl="0" w:tplc="C7D85EF0">
      <w:start w:val="1"/>
      <w:numFmt w:val="decimal"/>
      <w:lvlText w:val="%1."/>
      <w:lvlJc w:val="left"/>
      <w:pPr>
        <w:ind w:left="720" w:hanging="360"/>
      </w:pPr>
    </w:lvl>
    <w:lvl w:ilvl="1" w:tplc="9FA4CF50">
      <w:start w:val="4"/>
      <w:numFmt w:val="lowerLetter"/>
      <w:lvlText w:val="%2."/>
      <w:lvlJc w:val="left"/>
      <w:pPr>
        <w:ind w:left="1080" w:hanging="360"/>
      </w:pPr>
    </w:lvl>
    <w:lvl w:ilvl="2" w:tplc="AFEEEB90">
      <w:start w:val="1"/>
      <w:numFmt w:val="lowerRoman"/>
      <w:lvlText w:val="%3."/>
      <w:lvlJc w:val="right"/>
      <w:pPr>
        <w:ind w:left="2160" w:hanging="180"/>
      </w:pPr>
    </w:lvl>
    <w:lvl w:ilvl="3" w:tplc="B4B0723A">
      <w:start w:val="1"/>
      <w:numFmt w:val="decimal"/>
      <w:lvlText w:val="%4."/>
      <w:lvlJc w:val="left"/>
      <w:pPr>
        <w:ind w:left="2880" w:hanging="360"/>
      </w:pPr>
    </w:lvl>
    <w:lvl w:ilvl="4" w:tplc="A4DC1024">
      <w:start w:val="1"/>
      <w:numFmt w:val="lowerLetter"/>
      <w:lvlText w:val="%5."/>
      <w:lvlJc w:val="left"/>
      <w:pPr>
        <w:ind w:left="3600" w:hanging="360"/>
      </w:pPr>
    </w:lvl>
    <w:lvl w:ilvl="5" w:tplc="9AA40D9C">
      <w:start w:val="1"/>
      <w:numFmt w:val="lowerRoman"/>
      <w:lvlText w:val="%6."/>
      <w:lvlJc w:val="right"/>
      <w:pPr>
        <w:ind w:left="4320" w:hanging="180"/>
      </w:pPr>
    </w:lvl>
    <w:lvl w:ilvl="6" w:tplc="87404010">
      <w:start w:val="1"/>
      <w:numFmt w:val="decimal"/>
      <w:lvlText w:val="%7."/>
      <w:lvlJc w:val="left"/>
      <w:pPr>
        <w:ind w:left="5040" w:hanging="360"/>
      </w:pPr>
    </w:lvl>
    <w:lvl w:ilvl="7" w:tplc="313ACF78">
      <w:start w:val="1"/>
      <w:numFmt w:val="lowerLetter"/>
      <w:lvlText w:val="%8."/>
      <w:lvlJc w:val="left"/>
      <w:pPr>
        <w:ind w:left="5760" w:hanging="360"/>
      </w:pPr>
    </w:lvl>
    <w:lvl w:ilvl="8" w:tplc="B1C8DBBA">
      <w:start w:val="1"/>
      <w:numFmt w:val="lowerRoman"/>
      <w:lvlText w:val="%9."/>
      <w:lvlJc w:val="right"/>
      <w:pPr>
        <w:ind w:left="6480" w:hanging="180"/>
      </w:pPr>
    </w:lvl>
  </w:abstractNum>
  <w:abstractNum w:abstractNumId="10" w15:restartNumberingAfterBreak="0">
    <w:nsid w:val="1E687284"/>
    <w:multiLevelType w:val="hybridMultilevel"/>
    <w:tmpl w:val="75B06DF6"/>
    <w:lvl w:ilvl="0" w:tplc="EFECDD78">
      <w:start w:val="1"/>
      <w:numFmt w:val="decimal"/>
      <w:lvlText w:val="%1."/>
      <w:lvlJc w:val="left"/>
      <w:pPr>
        <w:ind w:left="720" w:hanging="360"/>
      </w:pPr>
    </w:lvl>
    <w:lvl w:ilvl="1" w:tplc="FD26229A">
      <w:start w:val="4"/>
      <w:numFmt w:val="lowerLetter"/>
      <w:lvlText w:val="%2."/>
      <w:lvlJc w:val="left"/>
      <w:pPr>
        <w:ind w:left="1080" w:hanging="360"/>
      </w:pPr>
    </w:lvl>
    <w:lvl w:ilvl="2" w:tplc="D280EEA8">
      <w:start w:val="1"/>
      <w:numFmt w:val="lowerRoman"/>
      <w:lvlText w:val="%3."/>
      <w:lvlJc w:val="right"/>
      <w:pPr>
        <w:ind w:left="2160" w:hanging="180"/>
      </w:pPr>
    </w:lvl>
    <w:lvl w:ilvl="3" w:tplc="6B2CFB1A">
      <w:start w:val="1"/>
      <w:numFmt w:val="decimal"/>
      <w:lvlText w:val="%4."/>
      <w:lvlJc w:val="left"/>
      <w:pPr>
        <w:ind w:left="2880" w:hanging="360"/>
      </w:pPr>
    </w:lvl>
    <w:lvl w:ilvl="4" w:tplc="9D38DA34">
      <w:start w:val="1"/>
      <w:numFmt w:val="lowerLetter"/>
      <w:lvlText w:val="%5."/>
      <w:lvlJc w:val="left"/>
      <w:pPr>
        <w:ind w:left="3600" w:hanging="360"/>
      </w:pPr>
    </w:lvl>
    <w:lvl w:ilvl="5" w:tplc="94B0C680">
      <w:start w:val="1"/>
      <w:numFmt w:val="lowerRoman"/>
      <w:lvlText w:val="%6."/>
      <w:lvlJc w:val="right"/>
      <w:pPr>
        <w:ind w:left="4320" w:hanging="180"/>
      </w:pPr>
    </w:lvl>
    <w:lvl w:ilvl="6" w:tplc="D7161ADE">
      <w:start w:val="1"/>
      <w:numFmt w:val="decimal"/>
      <w:lvlText w:val="%7."/>
      <w:lvlJc w:val="left"/>
      <w:pPr>
        <w:ind w:left="5040" w:hanging="360"/>
      </w:pPr>
    </w:lvl>
    <w:lvl w:ilvl="7" w:tplc="37ECD1D8">
      <w:start w:val="1"/>
      <w:numFmt w:val="lowerLetter"/>
      <w:lvlText w:val="%8."/>
      <w:lvlJc w:val="left"/>
      <w:pPr>
        <w:ind w:left="5760" w:hanging="360"/>
      </w:pPr>
    </w:lvl>
    <w:lvl w:ilvl="8" w:tplc="C1207A80">
      <w:start w:val="1"/>
      <w:numFmt w:val="lowerRoman"/>
      <w:lvlText w:val="%9."/>
      <w:lvlJc w:val="right"/>
      <w:pPr>
        <w:ind w:left="6480" w:hanging="180"/>
      </w:pPr>
    </w:lvl>
  </w:abstractNum>
  <w:abstractNum w:abstractNumId="11" w15:restartNumberingAfterBreak="0">
    <w:nsid w:val="24D383C3"/>
    <w:multiLevelType w:val="hybridMultilevel"/>
    <w:tmpl w:val="DDD4ACA2"/>
    <w:lvl w:ilvl="0" w:tplc="3CD6717C">
      <w:start w:val="1"/>
      <w:numFmt w:val="decimal"/>
      <w:lvlText w:val="%1."/>
      <w:lvlJc w:val="left"/>
      <w:pPr>
        <w:ind w:left="360" w:hanging="360"/>
      </w:pPr>
    </w:lvl>
    <w:lvl w:ilvl="1" w:tplc="3E68AAB0">
      <w:start w:val="1"/>
      <w:numFmt w:val="lowerLetter"/>
      <w:lvlText w:val="%2."/>
      <w:lvlJc w:val="left"/>
      <w:pPr>
        <w:ind w:left="1080" w:hanging="360"/>
      </w:pPr>
    </w:lvl>
    <w:lvl w:ilvl="2" w:tplc="965CD95A">
      <w:start w:val="1"/>
      <w:numFmt w:val="lowerRoman"/>
      <w:lvlText w:val="%3."/>
      <w:lvlJc w:val="right"/>
      <w:pPr>
        <w:ind w:left="2160" w:hanging="180"/>
      </w:pPr>
    </w:lvl>
    <w:lvl w:ilvl="3" w:tplc="108ACC3A">
      <w:start w:val="1"/>
      <w:numFmt w:val="decimal"/>
      <w:lvlText w:val="%4."/>
      <w:lvlJc w:val="left"/>
      <w:pPr>
        <w:ind w:left="2880" w:hanging="360"/>
      </w:pPr>
    </w:lvl>
    <w:lvl w:ilvl="4" w:tplc="61544052">
      <w:start w:val="1"/>
      <w:numFmt w:val="lowerLetter"/>
      <w:lvlText w:val="%5."/>
      <w:lvlJc w:val="left"/>
      <w:pPr>
        <w:ind w:left="3600" w:hanging="360"/>
      </w:pPr>
    </w:lvl>
    <w:lvl w:ilvl="5" w:tplc="1156886E">
      <w:start w:val="1"/>
      <w:numFmt w:val="lowerRoman"/>
      <w:lvlText w:val="%6."/>
      <w:lvlJc w:val="right"/>
      <w:pPr>
        <w:ind w:left="4320" w:hanging="180"/>
      </w:pPr>
    </w:lvl>
    <w:lvl w:ilvl="6" w:tplc="539A8DBE">
      <w:start w:val="1"/>
      <w:numFmt w:val="decimal"/>
      <w:lvlText w:val="%7."/>
      <w:lvlJc w:val="left"/>
      <w:pPr>
        <w:ind w:left="5040" w:hanging="360"/>
      </w:pPr>
    </w:lvl>
    <w:lvl w:ilvl="7" w:tplc="2C28571E">
      <w:start w:val="1"/>
      <w:numFmt w:val="lowerLetter"/>
      <w:lvlText w:val="%8."/>
      <w:lvlJc w:val="left"/>
      <w:pPr>
        <w:ind w:left="5760" w:hanging="360"/>
      </w:pPr>
    </w:lvl>
    <w:lvl w:ilvl="8" w:tplc="6F0E0E74">
      <w:start w:val="1"/>
      <w:numFmt w:val="lowerRoman"/>
      <w:lvlText w:val="%9."/>
      <w:lvlJc w:val="right"/>
      <w:pPr>
        <w:ind w:left="6480" w:hanging="180"/>
      </w:pPr>
    </w:lvl>
  </w:abstractNum>
  <w:abstractNum w:abstractNumId="12" w15:restartNumberingAfterBreak="0">
    <w:nsid w:val="25AC6040"/>
    <w:multiLevelType w:val="hybridMultilevel"/>
    <w:tmpl w:val="3B4E86FA"/>
    <w:lvl w:ilvl="0" w:tplc="AE90527E">
      <w:start w:val="1"/>
      <w:numFmt w:val="decimal"/>
      <w:lvlText w:val="%1."/>
      <w:lvlJc w:val="left"/>
      <w:pPr>
        <w:ind w:left="720" w:hanging="360"/>
      </w:pPr>
    </w:lvl>
    <w:lvl w:ilvl="1" w:tplc="429497D6">
      <w:start w:val="1"/>
      <w:numFmt w:val="lowerLetter"/>
      <w:lvlText w:val="%2."/>
      <w:lvlJc w:val="left"/>
      <w:pPr>
        <w:ind w:left="1080" w:hanging="360"/>
      </w:pPr>
    </w:lvl>
    <w:lvl w:ilvl="2" w:tplc="57AE2A6E">
      <w:start w:val="1"/>
      <w:numFmt w:val="lowerRoman"/>
      <w:lvlText w:val="%3."/>
      <w:lvlJc w:val="right"/>
      <w:pPr>
        <w:ind w:left="2160" w:hanging="180"/>
      </w:pPr>
    </w:lvl>
    <w:lvl w:ilvl="3" w:tplc="24542160">
      <w:start w:val="1"/>
      <w:numFmt w:val="decimal"/>
      <w:lvlText w:val="%4."/>
      <w:lvlJc w:val="left"/>
      <w:pPr>
        <w:ind w:left="2880" w:hanging="360"/>
      </w:pPr>
    </w:lvl>
    <w:lvl w:ilvl="4" w:tplc="A5DA3A48">
      <w:start w:val="1"/>
      <w:numFmt w:val="lowerLetter"/>
      <w:lvlText w:val="%5."/>
      <w:lvlJc w:val="left"/>
      <w:pPr>
        <w:ind w:left="3600" w:hanging="360"/>
      </w:pPr>
    </w:lvl>
    <w:lvl w:ilvl="5" w:tplc="62E66858">
      <w:start w:val="1"/>
      <w:numFmt w:val="lowerRoman"/>
      <w:lvlText w:val="%6."/>
      <w:lvlJc w:val="right"/>
      <w:pPr>
        <w:ind w:left="4320" w:hanging="180"/>
      </w:pPr>
    </w:lvl>
    <w:lvl w:ilvl="6" w:tplc="7368D522">
      <w:start w:val="1"/>
      <w:numFmt w:val="decimal"/>
      <w:lvlText w:val="%7."/>
      <w:lvlJc w:val="left"/>
      <w:pPr>
        <w:ind w:left="5040" w:hanging="360"/>
      </w:pPr>
    </w:lvl>
    <w:lvl w:ilvl="7" w:tplc="1BEEF152">
      <w:start w:val="1"/>
      <w:numFmt w:val="lowerLetter"/>
      <w:lvlText w:val="%8."/>
      <w:lvlJc w:val="left"/>
      <w:pPr>
        <w:ind w:left="5760" w:hanging="360"/>
      </w:pPr>
    </w:lvl>
    <w:lvl w:ilvl="8" w:tplc="A19A3582">
      <w:start w:val="1"/>
      <w:numFmt w:val="lowerRoman"/>
      <w:lvlText w:val="%9."/>
      <w:lvlJc w:val="right"/>
      <w:pPr>
        <w:ind w:left="6480" w:hanging="180"/>
      </w:pPr>
    </w:lvl>
  </w:abstractNum>
  <w:abstractNum w:abstractNumId="13" w15:restartNumberingAfterBreak="0">
    <w:nsid w:val="292474AA"/>
    <w:multiLevelType w:val="hybridMultilevel"/>
    <w:tmpl w:val="C64027AE"/>
    <w:lvl w:ilvl="0" w:tplc="82A434BC">
      <w:start w:val="1"/>
      <w:numFmt w:val="decimal"/>
      <w:lvlText w:val="%1."/>
      <w:lvlJc w:val="left"/>
      <w:pPr>
        <w:ind w:left="720" w:hanging="360"/>
      </w:pPr>
    </w:lvl>
    <w:lvl w:ilvl="1" w:tplc="78F247CE">
      <w:start w:val="3"/>
      <w:numFmt w:val="lowerLetter"/>
      <w:lvlText w:val="%2."/>
      <w:lvlJc w:val="left"/>
      <w:pPr>
        <w:ind w:left="1080" w:hanging="360"/>
      </w:pPr>
    </w:lvl>
    <w:lvl w:ilvl="2" w:tplc="0D0E37C2">
      <w:start w:val="1"/>
      <w:numFmt w:val="lowerRoman"/>
      <w:lvlText w:val="%3."/>
      <w:lvlJc w:val="right"/>
      <w:pPr>
        <w:ind w:left="2160" w:hanging="180"/>
      </w:pPr>
    </w:lvl>
    <w:lvl w:ilvl="3" w:tplc="93B8A110">
      <w:start w:val="1"/>
      <w:numFmt w:val="decimal"/>
      <w:lvlText w:val="%4."/>
      <w:lvlJc w:val="left"/>
      <w:pPr>
        <w:ind w:left="2880" w:hanging="360"/>
      </w:pPr>
    </w:lvl>
    <w:lvl w:ilvl="4" w:tplc="4D54FEF6">
      <w:start w:val="1"/>
      <w:numFmt w:val="lowerLetter"/>
      <w:lvlText w:val="%5."/>
      <w:lvlJc w:val="left"/>
      <w:pPr>
        <w:ind w:left="3600" w:hanging="360"/>
      </w:pPr>
    </w:lvl>
    <w:lvl w:ilvl="5" w:tplc="B8FE8A6A">
      <w:start w:val="1"/>
      <w:numFmt w:val="lowerRoman"/>
      <w:lvlText w:val="%6."/>
      <w:lvlJc w:val="right"/>
      <w:pPr>
        <w:ind w:left="4320" w:hanging="180"/>
      </w:pPr>
    </w:lvl>
    <w:lvl w:ilvl="6" w:tplc="78F4A568">
      <w:start w:val="1"/>
      <w:numFmt w:val="decimal"/>
      <w:lvlText w:val="%7."/>
      <w:lvlJc w:val="left"/>
      <w:pPr>
        <w:ind w:left="5040" w:hanging="360"/>
      </w:pPr>
    </w:lvl>
    <w:lvl w:ilvl="7" w:tplc="F30217E4">
      <w:start w:val="1"/>
      <w:numFmt w:val="lowerLetter"/>
      <w:lvlText w:val="%8."/>
      <w:lvlJc w:val="left"/>
      <w:pPr>
        <w:ind w:left="5760" w:hanging="360"/>
      </w:pPr>
    </w:lvl>
    <w:lvl w:ilvl="8" w:tplc="0B6C987A">
      <w:start w:val="1"/>
      <w:numFmt w:val="lowerRoman"/>
      <w:lvlText w:val="%9."/>
      <w:lvlJc w:val="right"/>
      <w:pPr>
        <w:ind w:left="6480" w:hanging="180"/>
      </w:pPr>
    </w:lvl>
  </w:abstractNum>
  <w:abstractNum w:abstractNumId="14" w15:restartNumberingAfterBreak="0">
    <w:nsid w:val="2A7267BE"/>
    <w:multiLevelType w:val="hybridMultilevel"/>
    <w:tmpl w:val="6706C282"/>
    <w:lvl w:ilvl="0" w:tplc="7C5070B0">
      <w:start w:val="1"/>
      <w:numFmt w:val="decimal"/>
      <w:lvlText w:val="%1."/>
      <w:lvlJc w:val="left"/>
      <w:pPr>
        <w:ind w:left="720" w:hanging="360"/>
      </w:pPr>
    </w:lvl>
    <w:lvl w:ilvl="1" w:tplc="72A22C06">
      <w:start w:val="1"/>
      <w:numFmt w:val="lowerLetter"/>
      <w:lvlText w:val="%2."/>
      <w:lvlJc w:val="left"/>
      <w:pPr>
        <w:ind w:left="1440" w:hanging="360"/>
      </w:pPr>
    </w:lvl>
    <w:lvl w:ilvl="2" w:tplc="449A5B58">
      <w:start w:val="1"/>
      <w:numFmt w:val="lowerRoman"/>
      <w:lvlText w:val="%3."/>
      <w:lvlJc w:val="right"/>
      <w:pPr>
        <w:ind w:left="2160" w:hanging="180"/>
      </w:pPr>
    </w:lvl>
    <w:lvl w:ilvl="3" w:tplc="D08E87F2">
      <w:start w:val="1"/>
      <w:numFmt w:val="decimal"/>
      <w:lvlText w:val="%4."/>
      <w:lvlJc w:val="left"/>
      <w:pPr>
        <w:ind w:left="2880" w:hanging="360"/>
      </w:pPr>
    </w:lvl>
    <w:lvl w:ilvl="4" w:tplc="F4D0821C">
      <w:start w:val="1"/>
      <w:numFmt w:val="lowerLetter"/>
      <w:lvlText w:val="%5."/>
      <w:lvlJc w:val="left"/>
      <w:pPr>
        <w:ind w:left="3600" w:hanging="360"/>
      </w:pPr>
    </w:lvl>
    <w:lvl w:ilvl="5" w:tplc="CE066EE2">
      <w:start w:val="1"/>
      <w:numFmt w:val="lowerRoman"/>
      <w:lvlText w:val="%6."/>
      <w:lvlJc w:val="right"/>
      <w:pPr>
        <w:ind w:left="4320" w:hanging="180"/>
      </w:pPr>
    </w:lvl>
    <w:lvl w:ilvl="6" w:tplc="42AC222E">
      <w:start w:val="1"/>
      <w:numFmt w:val="decimal"/>
      <w:lvlText w:val="%7."/>
      <w:lvlJc w:val="left"/>
      <w:pPr>
        <w:ind w:left="5040" w:hanging="360"/>
      </w:pPr>
    </w:lvl>
    <w:lvl w:ilvl="7" w:tplc="9294A880">
      <w:start w:val="1"/>
      <w:numFmt w:val="lowerLetter"/>
      <w:lvlText w:val="%8."/>
      <w:lvlJc w:val="left"/>
      <w:pPr>
        <w:ind w:left="5760" w:hanging="360"/>
      </w:pPr>
    </w:lvl>
    <w:lvl w:ilvl="8" w:tplc="CC9E7144">
      <w:start w:val="1"/>
      <w:numFmt w:val="lowerRoman"/>
      <w:lvlText w:val="%9."/>
      <w:lvlJc w:val="right"/>
      <w:pPr>
        <w:ind w:left="6480" w:hanging="180"/>
      </w:pPr>
    </w:lvl>
  </w:abstractNum>
  <w:abstractNum w:abstractNumId="15" w15:restartNumberingAfterBreak="0">
    <w:nsid w:val="2D0965CE"/>
    <w:multiLevelType w:val="hybridMultilevel"/>
    <w:tmpl w:val="50F421E4"/>
    <w:lvl w:ilvl="0" w:tplc="51FA4396">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803A3F"/>
    <w:multiLevelType w:val="hybridMultilevel"/>
    <w:tmpl w:val="633454CE"/>
    <w:lvl w:ilvl="0" w:tplc="C05AD4BE">
      <w:start w:val="1"/>
      <w:numFmt w:val="decimal"/>
      <w:lvlText w:val="%1."/>
      <w:lvlJc w:val="left"/>
      <w:pPr>
        <w:ind w:left="720" w:hanging="360"/>
      </w:pPr>
    </w:lvl>
    <w:lvl w:ilvl="1" w:tplc="14069A2E">
      <w:start w:val="2"/>
      <w:numFmt w:val="lowerLetter"/>
      <w:lvlText w:val="%2."/>
      <w:lvlJc w:val="left"/>
      <w:pPr>
        <w:ind w:left="1080" w:hanging="360"/>
      </w:pPr>
    </w:lvl>
    <w:lvl w:ilvl="2" w:tplc="5CA0031C">
      <w:start w:val="1"/>
      <w:numFmt w:val="lowerRoman"/>
      <w:lvlText w:val="%3."/>
      <w:lvlJc w:val="right"/>
      <w:pPr>
        <w:ind w:left="2160" w:hanging="180"/>
      </w:pPr>
    </w:lvl>
    <w:lvl w:ilvl="3" w:tplc="A7F4A6B4">
      <w:start w:val="1"/>
      <w:numFmt w:val="decimal"/>
      <w:lvlText w:val="%4."/>
      <w:lvlJc w:val="left"/>
      <w:pPr>
        <w:ind w:left="2880" w:hanging="360"/>
      </w:pPr>
    </w:lvl>
    <w:lvl w:ilvl="4" w:tplc="C3981BEC">
      <w:start w:val="1"/>
      <w:numFmt w:val="lowerLetter"/>
      <w:lvlText w:val="%5."/>
      <w:lvlJc w:val="left"/>
      <w:pPr>
        <w:ind w:left="3600" w:hanging="360"/>
      </w:pPr>
    </w:lvl>
    <w:lvl w:ilvl="5" w:tplc="B12A4962">
      <w:start w:val="1"/>
      <w:numFmt w:val="lowerRoman"/>
      <w:lvlText w:val="%6."/>
      <w:lvlJc w:val="right"/>
      <w:pPr>
        <w:ind w:left="4320" w:hanging="180"/>
      </w:pPr>
    </w:lvl>
    <w:lvl w:ilvl="6" w:tplc="C240C58E">
      <w:start w:val="1"/>
      <w:numFmt w:val="decimal"/>
      <w:lvlText w:val="%7."/>
      <w:lvlJc w:val="left"/>
      <w:pPr>
        <w:ind w:left="5040" w:hanging="360"/>
      </w:pPr>
    </w:lvl>
    <w:lvl w:ilvl="7" w:tplc="668C849E">
      <w:start w:val="1"/>
      <w:numFmt w:val="lowerLetter"/>
      <w:lvlText w:val="%8."/>
      <w:lvlJc w:val="left"/>
      <w:pPr>
        <w:ind w:left="5760" w:hanging="360"/>
      </w:pPr>
    </w:lvl>
    <w:lvl w:ilvl="8" w:tplc="2E000E10">
      <w:start w:val="1"/>
      <w:numFmt w:val="lowerRoman"/>
      <w:lvlText w:val="%9."/>
      <w:lvlJc w:val="right"/>
      <w:pPr>
        <w:ind w:left="6480" w:hanging="180"/>
      </w:pPr>
    </w:lvl>
  </w:abstractNum>
  <w:abstractNum w:abstractNumId="17" w15:restartNumberingAfterBreak="0">
    <w:nsid w:val="323F2CB5"/>
    <w:multiLevelType w:val="hybridMultilevel"/>
    <w:tmpl w:val="C9FE91FC"/>
    <w:lvl w:ilvl="0" w:tplc="EB2C855C">
      <w:start w:val="1"/>
      <w:numFmt w:val="decimal"/>
      <w:lvlText w:val="%1."/>
      <w:lvlJc w:val="left"/>
      <w:pPr>
        <w:ind w:left="720" w:hanging="360"/>
      </w:pPr>
    </w:lvl>
    <w:lvl w:ilvl="1" w:tplc="8416B3FC">
      <w:start w:val="2"/>
      <w:numFmt w:val="lowerLetter"/>
      <w:lvlText w:val="%2."/>
      <w:lvlJc w:val="left"/>
      <w:pPr>
        <w:ind w:left="1080" w:hanging="360"/>
      </w:pPr>
    </w:lvl>
    <w:lvl w:ilvl="2" w:tplc="58FC118C">
      <w:start w:val="1"/>
      <w:numFmt w:val="lowerRoman"/>
      <w:lvlText w:val="%3."/>
      <w:lvlJc w:val="right"/>
      <w:pPr>
        <w:ind w:left="2160" w:hanging="180"/>
      </w:pPr>
    </w:lvl>
    <w:lvl w:ilvl="3" w:tplc="7638AE64">
      <w:start w:val="1"/>
      <w:numFmt w:val="decimal"/>
      <w:lvlText w:val="%4."/>
      <w:lvlJc w:val="left"/>
      <w:pPr>
        <w:ind w:left="2880" w:hanging="360"/>
      </w:pPr>
    </w:lvl>
    <w:lvl w:ilvl="4" w:tplc="C33EB378">
      <w:start w:val="1"/>
      <w:numFmt w:val="lowerLetter"/>
      <w:lvlText w:val="%5."/>
      <w:lvlJc w:val="left"/>
      <w:pPr>
        <w:ind w:left="3600" w:hanging="360"/>
      </w:pPr>
    </w:lvl>
    <w:lvl w:ilvl="5" w:tplc="9E825C1C">
      <w:start w:val="1"/>
      <w:numFmt w:val="lowerRoman"/>
      <w:lvlText w:val="%6."/>
      <w:lvlJc w:val="right"/>
      <w:pPr>
        <w:ind w:left="4320" w:hanging="180"/>
      </w:pPr>
    </w:lvl>
    <w:lvl w:ilvl="6" w:tplc="F28A3930">
      <w:start w:val="1"/>
      <w:numFmt w:val="decimal"/>
      <w:lvlText w:val="%7."/>
      <w:lvlJc w:val="left"/>
      <w:pPr>
        <w:ind w:left="5040" w:hanging="360"/>
      </w:pPr>
    </w:lvl>
    <w:lvl w:ilvl="7" w:tplc="657E135A">
      <w:start w:val="1"/>
      <w:numFmt w:val="lowerLetter"/>
      <w:lvlText w:val="%8."/>
      <w:lvlJc w:val="left"/>
      <w:pPr>
        <w:ind w:left="5760" w:hanging="360"/>
      </w:pPr>
    </w:lvl>
    <w:lvl w:ilvl="8" w:tplc="C74C4882">
      <w:start w:val="1"/>
      <w:numFmt w:val="lowerRoman"/>
      <w:lvlText w:val="%9."/>
      <w:lvlJc w:val="right"/>
      <w:pPr>
        <w:ind w:left="6480" w:hanging="180"/>
      </w:pPr>
    </w:lvl>
  </w:abstractNum>
  <w:abstractNum w:abstractNumId="18" w15:restartNumberingAfterBreak="0">
    <w:nsid w:val="334E00D6"/>
    <w:multiLevelType w:val="hybridMultilevel"/>
    <w:tmpl w:val="8A3A7186"/>
    <w:lvl w:ilvl="0" w:tplc="B0F89BEA">
      <w:start w:val="1"/>
      <w:numFmt w:val="decimal"/>
      <w:lvlText w:val="%1."/>
      <w:lvlJc w:val="left"/>
      <w:pPr>
        <w:ind w:left="720" w:hanging="360"/>
      </w:pPr>
    </w:lvl>
    <w:lvl w:ilvl="1" w:tplc="E856E12E">
      <w:start w:val="4"/>
      <w:numFmt w:val="lowerLetter"/>
      <w:lvlText w:val="%2."/>
      <w:lvlJc w:val="left"/>
      <w:pPr>
        <w:ind w:left="1080" w:hanging="360"/>
      </w:pPr>
    </w:lvl>
    <w:lvl w:ilvl="2" w:tplc="4BC2B144">
      <w:start w:val="1"/>
      <w:numFmt w:val="lowerRoman"/>
      <w:lvlText w:val="%3."/>
      <w:lvlJc w:val="right"/>
      <w:pPr>
        <w:ind w:left="2160" w:hanging="180"/>
      </w:pPr>
    </w:lvl>
    <w:lvl w:ilvl="3" w:tplc="34981F0C">
      <w:start w:val="1"/>
      <w:numFmt w:val="decimal"/>
      <w:lvlText w:val="%4."/>
      <w:lvlJc w:val="left"/>
      <w:pPr>
        <w:ind w:left="2880" w:hanging="360"/>
      </w:pPr>
    </w:lvl>
    <w:lvl w:ilvl="4" w:tplc="8418052C">
      <w:start w:val="1"/>
      <w:numFmt w:val="lowerLetter"/>
      <w:lvlText w:val="%5."/>
      <w:lvlJc w:val="left"/>
      <w:pPr>
        <w:ind w:left="3600" w:hanging="360"/>
      </w:pPr>
    </w:lvl>
    <w:lvl w:ilvl="5" w:tplc="ADB8E766">
      <w:start w:val="1"/>
      <w:numFmt w:val="lowerRoman"/>
      <w:lvlText w:val="%6."/>
      <w:lvlJc w:val="right"/>
      <w:pPr>
        <w:ind w:left="4320" w:hanging="180"/>
      </w:pPr>
    </w:lvl>
    <w:lvl w:ilvl="6" w:tplc="D47E8C0C">
      <w:start w:val="1"/>
      <w:numFmt w:val="decimal"/>
      <w:lvlText w:val="%7."/>
      <w:lvlJc w:val="left"/>
      <w:pPr>
        <w:ind w:left="5040" w:hanging="360"/>
      </w:pPr>
    </w:lvl>
    <w:lvl w:ilvl="7" w:tplc="305A6A22">
      <w:start w:val="1"/>
      <w:numFmt w:val="lowerLetter"/>
      <w:lvlText w:val="%8."/>
      <w:lvlJc w:val="left"/>
      <w:pPr>
        <w:ind w:left="5760" w:hanging="360"/>
      </w:pPr>
    </w:lvl>
    <w:lvl w:ilvl="8" w:tplc="0A002534">
      <w:start w:val="1"/>
      <w:numFmt w:val="lowerRoman"/>
      <w:lvlText w:val="%9."/>
      <w:lvlJc w:val="right"/>
      <w:pPr>
        <w:ind w:left="6480" w:hanging="180"/>
      </w:pPr>
    </w:lvl>
  </w:abstractNum>
  <w:abstractNum w:abstractNumId="19" w15:restartNumberingAfterBreak="0">
    <w:nsid w:val="3597FBDB"/>
    <w:multiLevelType w:val="hybridMultilevel"/>
    <w:tmpl w:val="8CB2F42A"/>
    <w:lvl w:ilvl="0" w:tplc="95265914">
      <w:start w:val="1"/>
      <w:numFmt w:val="decimal"/>
      <w:lvlText w:val="%1."/>
      <w:lvlJc w:val="left"/>
      <w:pPr>
        <w:ind w:left="720" w:hanging="360"/>
      </w:pPr>
    </w:lvl>
    <w:lvl w:ilvl="1" w:tplc="C72C58D6">
      <w:start w:val="1"/>
      <w:numFmt w:val="lowerLetter"/>
      <w:lvlText w:val="%2."/>
      <w:lvlJc w:val="left"/>
      <w:pPr>
        <w:ind w:left="1440" w:hanging="360"/>
      </w:pPr>
    </w:lvl>
    <w:lvl w:ilvl="2" w:tplc="96B2B056">
      <w:start w:val="1"/>
      <w:numFmt w:val="lowerRoman"/>
      <w:lvlText w:val="%3."/>
      <w:lvlJc w:val="right"/>
      <w:pPr>
        <w:ind w:left="2160" w:hanging="180"/>
      </w:pPr>
    </w:lvl>
    <w:lvl w:ilvl="3" w:tplc="5A80520C">
      <w:start w:val="1"/>
      <w:numFmt w:val="decimal"/>
      <w:lvlText w:val="%4."/>
      <w:lvlJc w:val="left"/>
      <w:pPr>
        <w:ind w:left="2880" w:hanging="360"/>
      </w:pPr>
    </w:lvl>
    <w:lvl w:ilvl="4" w:tplc="F3ACC0CE">
      <w:start w:val="1"/>
      <w:numFmt w:val="lowerLetter"/>
      <w:lvlText w:val="%5."/>
      <w:lvlJc w:val="left"/>
      <w:pPr>
        <w:ind w:left="3600" w:hanging="360"/>
      </w:pPr>
    </w:lvl>
    <w:lvl w:ilvl="5" w:tplc="538CB8C6">
      <w:start w:val="1"/>
      <w:numFmt w:val="lowerRoman"/>
      <w:lvlText w:val="%6."/>
      <w:lvlJc w:val="right"/>
      <w:pPr>
        <w:ind w:left="4320" w:hanging="180"/>
      </w:pPr>
    </w:lvl>
    <w:lvl w:ilvl="6" w:tplc="16762610">
      <w:start w:val="1"/>
      <w:numFmt w:val="decimal"/>
      <w:lvlText w:val="%7."/>
      <w:lvlJc w:val="left"/>
      <w:pPr>
        <w:ind w:left="5040" w:hanging="360"/>
      </w:pPr>
    </w:lvl>
    <w:lvl w:ilvl="7" w:tplc="AB58CB80">
      <w:start w:val="1"/>
      <w:numFmt w:val="lowerLetter"/>
      <w:lvlText w:val="%8."/>
      <w:lvlJc w:val="left"/>
      <w:pPr>
        <w:ind w:left="5760" w:hanging="360"/>
      </w:pPr>
    </w:lvl>
    <w:lvl w:ilvl="8" w:tplc="9BDCEB16">
      <w:start w:val="1"/>
      <w:numFmt w:val="lowerRoman"/>
      <w:lvlText w:val="%9."/>
      <w:lvlJc w:val="right"/>
      <w:pPr>
        <w:ind w:left="6480" w:hanging="180"/>
      </w:pPr>
    </w:lvl>
  </w:abstractNum>
  <w:abstractNum w:abstractNumId="20" w15:restartNumberingAfterBreak="0">
    <w:nsid w:val="373B2F18"/>
    <w:multiLevelType w:val="hybridMultilevel"/>
    <w:tmpl w:val="87EE577A"/>
    <w:lvl w:ilvl="0" w:tplc="4DD454D2">
      <w:start w:val="4"/>
      <w:numFmt w:val="decimal"/>
      <w:lvlText w:val="%1."/>
      <w:lvlJc w:val="left"/>
      <w:pPr>
        <w:ind w:left="360" w:hanging="360"/>
      </w:pPr>
    </w:lvl>
    <w:lvl w:ilvl="1" w:tplc="85B03CE2">
      <w:start w:val="1"/>
      <w:numFmt w:val="lowerLetter"/>
      <w:lvlText w:val="%2."/>
      <w:lvlJc w:val="left"/>
      <w:pPr>
        <w:ind w:left="1440" w:hanging="360"/>
      </w:pPr>
    </w:lvl>
    <w:lvl w:ilvl="2" w:tplc="0626645C">
      <w:start w:val="1"/>
      <w:numFmt w:val="lowerRoman"/>
      <w:lvlText w:val="%3."/>
      <w:lvlJc w:val="right"/>
      <w:pPr>
        <w:ind w:left="2160" w:hanging="180"/>
      </w:pPr>
    </w:lvl>
    <w:lvl w:ilvl="3" w:tplc="91F274C6">
      <w:start w:val="1"/>
      <w:numFmt w:val="decimal"/>
      <w:lvlText w:val="%4."/>
      <w:lvlJc w:val="left"/>
      <w:pPr>
        <w:ind w:left="2880" w:hanging="360"/>
      </w:pPr>
    </w:lvl>
    <w:lvl w:ilvl="4" w:tplc="5C685B6E">
      <w:start w:val="1"/>
      <w:numFmt w:val="lowerLetter"/>
      <w:lvlText w:val="%5."/>
      <w:lvlJc w:val="left"/>
      <w:pPr>
        <w:ind w:left="3600" w:hanging="360"/>
      </w:pPr>
    </w:lvl>
    <w:lvl w:ilvl="5" w:tplc="0AA2231C">
      <w:start w:val="1"/>
      <w:numFmt w:val="lowerRoman"/>
      <w:lvlText w:val="%6."/>
      <w:lvlJc w:val="right"/>
      <w:pPr>
        <w:ind w:left="4320" w:hanging="180"/>
      </w:pPr>
    </w:lvl>
    <w:lvl w:ilvl="6" w:tplc="37EE24B8">
      <w:start w:val="1"/>
      <w:numFmt w:val="decimal"/>
      <w:lvlText w:val="%7."/>
      <w:lvlJc w:val="left"/>
      <w:pPr>
        <w:ind w:left="5040" w:hanging="360"/>
      </w:pPr>
    </w:lvl>
    <w:lvl w:ilvl="7" w:tplc="27D0B96C">
      <w:start w:val="1"/>
      <w:numFmt w:val="lowerLetter"/>
      <w:lvlText w:val="%8."/>
      <w:lvlJc w:val="left"/>
      <w:pPr>
        <w:ind w:left="5760" w:hanging="360"/>
      </w:pPr>
    </w:lvl>
    <w:lvl w:ilvl="8" w:tplc="0530671A">
      <w:start w:val="1"/>
      <w:numFmt w:val="lowerRoman"/>
      <w:lvlText w:val="%9."/>
      <w:lvlJc w:val="right"/>
      <w:pPr>
        <w:ind w:left="6480" w:hanging="180"/>
      </w:pPr>
    </w:lvl>
  </w:abstractNum>
  <w:abstractNum w:abstractNumId="21" w15:restartNumberingAfterBreak="0">
    <w:nsid w:val="388D48D1"/>
    <w:multiLevelType w:val="hybridMultilevel"/>
    <w:tmpl w:val="7CA09A86"/>
    <w:lvl w:ilvl="0" w:tplc="911C67EC">
      <w:start w:val="1"/>
      <w:numFmt w:val="decimal"/>
      <w:lvlText w:val="%1."/>
      <w:lvlJc w:val="left"/>
      <w:pPr>
        <w:ind w:left="720" w:hanging="360"/>
      </w:pPr>
    </w:lvl>
    <w:lvl w:ilvl="1" w:tplc="2DA47966">
      <w:start w:val="1"/>
      <w:numFmt w:val="lowerLetter"/>
      <w:lvlText w:val="%2."/>
      <w:lvlJc w:val="left"/>
      <w:pPr>
        <w:ind w:left="1440" w:hanging="360"/>
      </w:pPr>
    </w:lvl>
    <w:lvl w:ilvl="2" w:tplc="D20E1234">
      <w:start w:val="1"/>
      <w:numFmt w:val="lowerRoman"/>
      <w:lvlText w:val="%3."/>
      <w:lvlJc w:val="right"/>
      <w:pPr>
        <w:ind w:left="2160" w:hanging="180"/>
      </w:pPr>
    </w:lvl>
    <w:lvl w:ilvl="3" w:tplc="D03E97D6">
      <w:start w:val="1"/>
      <w:numFmt w:val="decimal"/>
      <w:lvlText w:val="%4."/>
      <w:lvlJc w:val="left"/>
      <w:pPr>
        <w:ind w:left="2880" w:hanging="360"/>
      </w:pPr>
    </w:lvl>
    <w:lvl w:ilvl="4" w:tplc="63F4E1F6">
      <w:start w:val="1"/>
      <w:numFmt w:val="lowerLetter"/>
      <w:lvlText w:val="%5."/>
      <w:lvlJc w:val="left"/>
      <w:pPr>
        <w:ind w:left="3600" w:hanging="360"/>
      </w:pPr>
    </w:lvl>
    <w:lvl w:ilvl="5" w:tplc="4B72D7C6">
      <w:start w:val="1"/>
      <w:numFmt w:val="lowerRoman"/>
      <w:lvlText w:val="%6."/>
      <w:lvlJc w:val="right"/>
      <w:pPr>
        <w:ind w:left="4320" w:hanging="180"/>
      </w:pPr>
    </w:lvl>
    <w:lvl w:ilvl="6" w:tplc="486E2A8A">
      <w:start w:val="1"/>
      <w:numFmt w:val="decimal"/>
      <w:lvlText w:val="%7."/>
      <w:lvlJc w:val="left"/>
      <w:pPr>
        <w:ind w:left="5040" w:hanging="360"/>
      </w:pPr>
    </w:lvl>
    <w:lvl w:ilvl="7" w:tplc="40E03094">
      <w:start w:val="1"/>
      <w:numFmt w:val="lowerLetter"/>
      <w:lvlText w:val="%8."/>
      <w:lvlJc w:val="left"/>
      <w:pPr>
        <w:ind w:left="5760" w:hanging="360"/>
      </w:pPr>
    </w:lvl>
    <w:lvl w:ilvl="8" w:tplc="0734C544">
      <w:start w:val="1"/>
      <w:numFmt w:val="lowerRoman"/>
      <w:lvlText w:val="%9."/>
      <w:lvlJc w:val="right"/>
      <w:pPr>
        <w:ind w:left="6480" w:hanging="180"/>
      </w:pPr>
    </w:lvl>
  </w:abstractNum>
  <w:abstractNum w:abstractNumId="22" w15:restartNumberingAfterBreak="0">
    <w:nsid w:val="3A131217"/>
    <w:multiLevelType w:val="hybridMultilevel"/>
    <w:tmpl w:val="7FB0008E"/>
    <w:lvl w:ilvl="0" w:tplc="A888DA08">
      <w:start w:val="2"/>
      <w:numFmt w:val="lowerLetter"/>
      <w:lvlText w:val="%1."/>
      <w:lvlJc w:val="left"/>
      <w:pPr>
        <w:ind w:left="1080" w:hanging="360"/>
      </w:pPr>
    </w:lvl>
    <w:lvl w:ilvl="1" w:tplc="E2F68CF0">
      <w:start w:val="1"/>
      <w:numFmt w:val="lowerLetter"/>
      <w:lvlText w:val="%2."/>
      <w:lvlJc w:val="left"/>
      <w:pPr>
        <w:ind w:left="1440" w:hanging="360"/>
      </w:pPr>
    </w:lvl>
    <w:lvl w:ilvl="2" w:tplc="468E2AC2">
      <w:start w:val="1"/>
      <w:numFmt w:val="lowerRoman"/>
      <w:lvlText w:val="%3."/>
      <w:lvlJc w:val="right"/>
      <w:pPr>
        <w:ind w:left="2160" w:hanging="180"/>
      </w:pPr>
    </w:lvl>
    <w:lvl w:ilvl="3" w:tplc="BF6ABBFA">
      <w:start w:val="1"/>
      <w:numFmt w:val="decimal"/>
      <w:lvlText w:val="%4."/>
      <w:lvlJc w:val="left"/>
      <w:pPr>
        <w:ind w:left="2880" w:hanging="360"/>
      </w:pPr>
    </w:lvl>
    <w:lvl w:ilvl="4" w:tplc="D61C6F6A">
      <w:start w:val="1"/>
      <w:numFmt w:val="lowerLetter"/>
      <w:lvlText w:val="%5."/>
      <w:lvlJc w:val="left"/>
      <w:pPr>
        <w:ind w:left="3600" w:hanging="360"/>
      </w:pPr>
    </w:lvl>
    <w:lvl w:ilvl="5" w:tplc="B8A886CE">
      <w:start w:val="1"/>
      <w:numFmt w:val="lowerRoman"/>
      <w:lvlText w:val="%6."/>
      <w:lvlJc w:val="right"/>
      <w:pPr>
        <w:ind w:left="4320" w:hanging="180"/>
      </w:pPr>
    </w:lvl>
    <w:lvl w:ilvl="6" w:tplc="1AC2CF6A">
      <w:start w:val="1"/>
      <w:numFmt w:val="decimal"/>
      <w:lvlText w:val="%7."/>
      <w:lvlJc w:val="left"/>
      <w:pPr>
        <w:ind w:left="5040" w:hanging="360"/>
      </w:pPr>
    </w:lvl>
    <w:lvl w:ilvl="7" w:tplc="96D86456">
      <w:start w:val="1"/>
      <w:numFmt w:val="lowerLetter"/>
      <w:lvlText w:val="%8."/>
      <w:lvlJc w:val="left"/>
      <w:pPr>
        <w:ind w:left="5760" w:hanging="360"/>
      </w:pPr>
    </w:lvl>
    <w:lvl w:ilvl="8" w:tplc="B558685E">
      <w:start w:val="1"/>
      <w:numFmt w:val="lowerRoman"/>
      <w:lvlText w:val="%9."/>
      <w:lvlJc w:val="right"/>
      <w:pPr>
        <w:ind w:left="6480" w:hanging="180"/>
      </w:pPr>
    </w:lvl>
  </w:abstractNum>
  <w:abstractNum w:abstractNumId="23" w15:restartNumberingAfterBreak="0">
    <w:nsid w:val="3AFBD159"/>
    <w:multiLevelType w:val="hybridMultilevel"/>
    <w:tmpl w:val="3AAE7F92"/>
    <w:lvl w:ilvl="0" w:tplc="89423486">
      <w:start w:val="6"/>
      <w:numFmt w:val="decimal"/>
      <w:lvlText w:val="%1."/>
      <w:lvlJc w:val="left"/>
      <w:pPr>
        <w:ind w:left="360" w:hanging="360"/>
      </w:pPr>
    </w:lvl>
    <w:lvl w:ilvl="1" w:tplc="44BC2C20">
      <w:start w:val="1"/>
      <w:numFmt w:val="lowerLetter"/>
      <w:lvlText w:val="%2."/>
      <w:lvlJc w:val="left"/>
      <w:pPr>
        <w:ind w:left="1440" w:hanging="360"/>
      </w:pPr>
    </w:lvl>
    <w:lvl w:ilvl="2" w:tplc="2A02FE42">
      <w:start w:val="1"/>
      <w:numFmt w:val="lowerRoman"/>
      <w:lvlText w:val="%3."/>
      <w:lvlJc w:val="right"/>
      <w:pPr>
        <w:ind w:left="2160" w:hanging="180"/>
      </w:pPr>
    </w:lvl>
    <w:lvl w:ilvl="3" w:tplc="DD14C234">
      <w:start w:val="1"/>
      <w:numFmt w:val="decimal"/>
      <w:lvlText w:val="%4."/>
      <w:lvlJc w:val="left"/>
      <w:pPr>
        <w:ind w:left="2880" w:hanging="360"/>
      </w:pPr>
    </w:lvl>
    <w:lvl w:ilvl="4" w:tplc="D422B574">
      <w:start w:val="1"/>
      <w:numFmt w:val="lowerLetter"/>
      <w:lvlText w:val="%5."/>
      <w:lvlJc w:val="left"/>
      <w:pPr>
        <w:ind w:left="3600" w:hanging="360"/>
      </w:pPr>
    </w:lvl>
    <w:lvl w:ilvl="5" w:tplc="95044372">
      <w:start w:val="1"/>
      <w:numFmt w:val="lowerRoman"/>
      <w:lvlText w:val="%6."/>
      <w:lvlJc w:val="right"/>
      <w:pPr>
        <w:ind w:left="4320" w:hanging="180"/>
      </w:pPr>
    </w:lvl>
    <w:lvl w:ilvl="6" w:tplc="E82A44EC">
      <w:start w:val="1"/>
      <w:numFmt w:val="decimal"/>
      <w:lvlText w:val="%7."/>
      <w:lvlJc w:val="left"/>
      <w:pPr>
        <w:ind w:left="5040" w:hanging="360"/>
      </w:pPr>
    </w:lvl>
    <w:lvl w:ilvl="7" w:tplc="9B105FD8">
      <w:start w:val="1"/>
      <w:numFmt w:val="lowerLetter"/>
      <w:lvlText w:val="%8."/>
      <w:lvlJc w:val="left"/>
      <w:pPr>
        <w:ind w:left="5760" w:hanging="360"/>
      </w:pPr>
    </w:lvl>
    <w:lvl w:ilvl="8" w:tplc="60C83E3E">
      <w:start w:val="1"/>
      <w:numFmt w:val="lowerRoman"/>
      <w:lvlText w:val="%9."/>
      <w:lvlJc w:val="right"/>
      <w:pPr>
        <w:ind w:left="6480" w:hanging="180"/>
      </w:pPr>
    </w:lvl>
  </w:abstractNum>
  <w:abstractNum w:abstractNumId="24" w15:restartNumberingAfterBreak="0">
    <w:nsid w:val="40E91835"/>
    <w:multiLevelType w:val="hybridMultilevel"/>
    <w:tmpl w:val="D2BAAFF2"/>
    <w:lvl w:ilvl="0" w:tplc="530EB45A">
      <w:start w:val="1"/>
      <w:numFmt w:val="decimal"/>
      <w:lvlText w:val="%1."/>
      <w:lvlJc w:val="left"/>
      <w:pPr>
        <w:ind w:left="720" w:hanging="360"/>
      </w:pPr>
    </w:lvl>
    <w:lvl w:ilvl="1" w:tplc="7046AEBA">
      <w:start w:val="1"/>
      <w:numFmt w:val="lowerLetter"/>
      <w:lvlText w:val="%2."/>
      <w:lvlJc w:val="left"/>
      <w:pPr>
        <w:ind w:left="1440" w:hanging="360"/>
      </w:pPr>
    </w:lvl>
    <w:lvl w:ilvl="2" w:tplc="B2FE6046">
      <w:start w:val="1"/>
      <w:numFmt w:val="lowerRoman"/>
      <w:lvlText w:val="%3."/>
      <w:lvlJc w:val="right"/>
      <w:pPr>
        <w:ind w:left="2160" w:hanging="180"/>
      </w:pPr>
    </w:lvl>
    <w:lvl w:ilvl="3" w:tplc="D17AD7D8">
      <w:start w:val="1"/>
      <w:numFmt w:val="decimal"/>
      <w:lvlText w:val="%4."/>
      <w:lvlJc w:val="left"/>
      <w:pPr>
        <w:ind w:left="2880" w:hanging="360"/>
      </w:pPr>
    </w:lvl>
    <w:lvl w:ilvl="4" w:tplc="232CD3A8">
      <w:start w:val="1"/>
      <w:numFmt w:val="lowerLetter"/>
      <w:lvlText w:val="%5."/>
      <w:lvlJc w:val="left"/>
      <w:pPr>
        <w:ind w:left="3600" w:hanging="360"/>
      </w:pPr>
    </w:lvl>
    <w:lvl w:ilvl="5" w:tplc="93ACBE68">
      <w:start w:val="1"/>
      <w:numFmt w:val="lowerRoman"/>
      <w:lvlText w:val="%6."/>
      <w:lvlJc w:val="right"/>
      <w:pPr>
        <w:ind w:left="4320" w:hanging="180"/>
      </w:pPr>
    </w:lvl>
    <w:lvl w:ilvl="6" w:tplc="2238366C">
      <w:start w:val="1"/>
      <w:numFmt w:val="decimal"/>
      <w:lvlText w:val="%7."/>
      <w:lvlJc w:val="left"/>
      <w:pPr>
        <w:ind w:left="5040" w:hanging="360"/>
      </w:pPr>
    </w:lvl>
    <w:lvl w:ilvl="7" w:tplc="573E774A">
      <w:start w:val="1"/>
      <w:numFmt w:val="lowerLetter"/>
      <w:lvlText w:val="%8."/>
      <w:lvlJc w:val="left"/>
      <w:pPr>
        <w:ind w:left="5760" w:hanging="360"/>
      </w:pPr>
    </w:lvl>
    <w:lvl w:ilvl="8" w:tplc="AD46D32C">
      <w:start w:val="1"/>
      <w:numFmt w:val="lowerRoman"/>
      <w:lvlText w:val="%9."/>
      <w:lvlJc w:val="right"/>
      <w:pPr>
        <w:ind w:left="6480" w:hanging="180"/>
      </w:pPr>
    </w:lvl>
  </w:abstractNum>
  <w:abstractNum w:abstractNumId="25" w15:restartNumberingAfterBreak="0">
    <w:nsid w:val="44A07705"/>
    <w:multiLevelType w:val="hybridMultilevel"/>
    <w:tmpl w:val="39C8F7D0"/>
    <w:lvl w:ilvl="0" w:tplc="AE707DF2">
      <w:start w:val="1"/>
      <w:numFmt w:val="decimal"/>
      <w:lvlText w:val="%1."/>
      <w:lvlJc w:val="left"/>
      <w:pPr>
        <w:ind w:left="720" w:hanging="360"/>
      </w:pPr>
    </w:lvl>
    <w:lvl w:ilvl="1" w:tplc="0908D73C">
      <w:start w:val="3"/>
      <w:numFmt w:val="lowerLetter"/>
      <w:lvlText w:val="%2."/>
      <w:lvlJc w:val="left"/>
      <w:pPr>
        <w:ind w:left="1080" w:hanging="360"/>
      </w:pPr>
    </w:lvl>
    <w:lvl w:ilvl="2" w:tplc="CAF49B6A">
      <w:start w:val="1"/>
      <w:numFmt w:val="lowerRoman"/>
      <w:lvlText w:val="%3."/>
      <w:lvlJc w:val="right"/>
      <w:pPr>
        <w:ind w:left="2160" w:hanging="180"/>
      </w:pPr>
    </w:lvl>
    <w:lvl w:ilvl="3" w:tplc="CD864334">
      <w:start w:val="1"/>
      <w:numFmt w:val="decimal"/>
      <w:lvlText w:val="%4."/>
      <w:lvlJc w:val="left"/>
      <w:pPr>
        <w:ind w:left="2880" w:hanging="360"/>
      </w:pPr>
    </w:lvl>
    <w:lvl w:ilvl="4" w:tplc="6C22AB24">
      <w:start w:val="1"/>
      <w:numFmt w:val="lowerLetter"/>
      <w:lvlText w:val="%5."/>
      <w:lvlJc w:val="left"/>
      <w:pPr>
        <w:ind w:left="3600" w:hanging="360"/>
      </w:pPr>
    </w:lvl>
    <w:lvl w:ilvl="5" w:tplc="1160CCA4">
      <w:start w:val="1"/>
      <w:numFmt w:val="lowerRoman"/>
      <w:lvlText w:val="%6."/>
      <w:lvlJc w:val="right"/>
      <w:pPr>
        <w:ind w:left="4320" w:hanging="180"/>
      </w:pPr>
    </w:lvl>
    <w:lvl w:ilvl="6" w:tplc="45E4B8DA">
      <w:start w:val="1"/>
      <w:numFmt w:val="decimal"/>
      <w:lvlText w:val="%7."/>
      <w:lvlJc w:val="left"/>
      <w:pPr>
        <w:ind w:left="5040" w:hanging="360"/>
      </w:pPr>
    </w:lvl>
    <w:lvl w:ilvl="7" w:tplc="F39AEE4E">
      <w:start w:val="1"/>
      <w:numFmt w:val="lowerLetter"/>
      <w:lvlText w:val="%8."/>
      <w:lvlJc w:val="left"/>
      <w:pPr>
        <w:ind w:left="5760" w:hanging="360"/>
      </w:pPr>
    </w:lvl>
    <w:lvl w:ilvl="8" w:tplc="D256B06C">
      <w:start w:val="1"/>
      <w:numFmt w:val="lowerRoman"/>
      <w:lvlText w:val="%9."/>
      <w:lvlJc w:val="right"/>
      <w:pPr>
        <w:ind w:left="6480" w:hanging="180"/>
      </w:pPr>
    </w:lvl>
  </w:abstractNum>
  <w:abstractNum w:abstractNumId="26" w15:restartNumberingAfterBreak="0">
    <w:nsid w:val="46378615"/>
    <w:multiLevelType w:val="hybridMultilevel"/>
    <w:tmpl w:val="256291CA"/>
    <w:lvl w:ilvl="0" w:tplc="7BE81572">
      <w:start w:val="1"/>
      <w:numFmt w:val="lowerLetter"/>
      <w:lvlText w:val="%1."/>
      <w:lvlJc w:val="left"/>
      <w:pPr>
        <w:ind w:left="1080" w:hanging="360"/>
      </w:pPr>
    </w:lvl>
    <w:lvl w:ilvl="1" w:tplc="132CFA34">
      <w:start w:val="1"/>
      <w:numFmt w:val="lowerLetter"/>
      <w:lvlText w:val="%2."/>
      <w:lvlJc w:val="left"/>
      <w:pPr>
        <w:ind w:left="1440" w:hanging="360"/>
      </w:pPr>
    </w:lvl>
    <w:lvl w:ilvl="2" w:tplc="261688B6">
      <w:start w:val="1"/>
      <w:numFmt w:val="lowerRoman"/>
      <w:lvlText w:val="%3."/>
      <w:lvlJc w:val="right"/>
      <w:pPr>
        <w:ind w:left="2160" w:hanging="180"/>
      </w:pPr>
    </w:lvl>
    <w:lvl w:ilvl="3" w:tplc="16564CD6">
      <w:start w:val="1"/>
      <w:numFmt w:val="decimal"/>
      <w:lvlText w:val="%4."/>
      <w:lvlJc w:val="left"/>
      <w:pPr>
        <w:ind w:left="2880" w:hanging="360"/>
      </w:pPr>
    </w:lvl>
    <w:lvl w:ilvl="4" w:tplc="459E2FD6">
      <w:start w:val="1"/>
      <w:numFmt w:val="lowerLetter"/>
      <w:lvlText w:val="%5."/>
      <w:lvlJc w:val="left"/>
      <w:pPr>
        <w:ind w:left="3600" w:hanging="360"/>
      </w:pPr>
    </w:lvl>
    <w:lvl w:ilvl="5" w:tplc="73841B3C">
      <w:start w:val="1"/>
      <w:numFmt w:val="lowerRoman"/>
      <w:lvlText w:val="%6."/>
      <w:lvlJc w:val="right"/>
      <w:pPr>
        <w:ind w:left="4320" w:hanging="180"/>
      </w:pPr>
    </w:lvl>
    <w:lvl w:ilvl="6" w:tplc="3162F4E2">
      <w:start w:val="1"/>
      <w:numFmt w:val="decimal"/>
      <w:lvlText w:val="%7."/>
      <w:lvlJc w:val="left"/>
      <w:pPr>
        <w:ind w:left="5040" w:hanging="360"/>
      </w:pPr>
    </w:lvl>
    <w:lvl w:ilvl="7" w:tplc="445AB7A2">
      <w:start w:val="1"/>
      <w:numFmt w:val="lowerLetter"/>
      <w:lvlText w:val="%8."/>
      <w:lvlJc w:val="left"/>
      <w:pPr>
        <w:ind w:left="5760" w:hanging="360"/>
      </w:pPr>
    </w:lvl>
    <w:lvl w:ilvl="8" w:tplc="5AEA207A">
      <w:start w:val="1"/>
      <w:numFmt w:val="lowerRoman"/>
      <w:lvlText w:val="%9."/>
      <w:lvlJc w:val="right"/>
      <w:pPr>
        <w:ind w:left="6480" w:hanging="180"/>
      </w:pPr>
    </w:lvl>
  </w:abstractNum>
  <w:abstractNum w:abstractNumId="27" w15:restartNumberingAfterBreak="0">
    <w:nsid w:val="48FCA383"/>
    <w:multiLevelType w:val="hybridMultilevel"/>
    <w:tmpl w:val="1CC65768"/>
    <w:lvl w:ilvl="0" w:tplc="B142AB7C">
      <w:start w:val="1"/>
      <w:numFmt w:val="upperLetter"/>
      <w:lvlText w:val="%1."/>
      <w:lvlJc w:val="left"/>
      <w:pPr>
        <w:ind w:left="720" w:hanging="360"/>
      </w:pPr>
    </w:lvl>
    <w:lvl w:ilvl="1" w:tplc="21A89D70">
      <w:start w:val="1"/>
      <w:numFmt w:val="lowerLetter"/>
      <w:lvlText w:val="%2."/>
      <w:lvlJc w:val="left"/>
      <w:pPr>
        <w:ind w:left="1440" w:hanging="360"/>
      </w:pPr>
    </w:lvl>
    <w:lvl w:ilvl="2" w:tplc="4DC04D5C">
      <w:start w:val="1"/>
      <w:numFmt w:val="lowerRoman"/>
      <w:lvlText w:val="%3."/>
      <w:lvlJc w:val="right"/>
      <w:pPr>
        <w:ind w:left="2160" w:hanging="180"/>
      </w:pPr>
    </w:lvl>
    <w:lvl w:ilvl="3" w:tplc="42122840">
      <w:start w:val="1"/>
      <w:numFmt w:val="decimal"/>
      <w:lvlText w:val="%4."/>
      <w:lvlJc w:val="left"/>
      <w:pPr>
        <w:ind w:left="2880" w:hanging="360"/>
      </w:pPr>
    </w:lvl>
    <w:lvl w:ilvl="4" w:tplc="9A8C6AEA">
      <w:start w:val="1"/>
      <w:numFmt w:val="lowerLetter"/>
      <w:lvlText w:val="%5."/>
      <w:lvlJc w:val="left"/>
      <w:pPr>
        <w:ind w:left="3600" w:hanging="360"/>
      </w:pPr>
    </w:lvl>
    <w:lvl w:ilvl="5" w:tplc="1430E59C">
      <w:start w:val="1"/>
      <w:numFmt w:val="lowerRoman"/>
      <w:lvlText w:val="%6."/>
      <w:lvlJc w:val="right"/>
      <w:pPr>
        <w:ind w:left="4320" w:hanging="180"/>
      </w:pPr>
    </w:lvl>
    <w:lvl w:ilvl="6" w:tplc="309A0182">
      <w:start w:val="1"/>
      <w:numFmt w:val="decimal"/>
      <w:lvlText w:val="%7."/>
      <w:lvlJc w:val="left"/>
      <w:pPr>
        <w:ind w:left="5040" w:hanging="360"/>
      </w:pPr>
    </w:lvl>
    <w:lvl w:ilvl="7" w:tplc="1FA45CC8">
      <w:start w:val="1"/>
      <w:numFmt w:val="lowerLetter"/>
      <w:lvlText w:val="%8."/>
      <w:lvlJc w:val="left"/>
      <w:pPr>
        <w:ind w:left="5760" w:hanging="360"/>
      </w:pPr>
    </w:lvl>
    <w:lvl w:ilvl="8" w:tplc="F176D7CA">
      <w:start w:val="1"/>
      <w:numFmt w:val="lowerRoman"/>
      <w:lvlText w:val="%9."/>
      <w:lvlJc w:val="right"/>
      <w:pPr>
        <w:ind w:left="6480" w:hanging="180"/>
      </w:pPr>
    </w:lvl>
  </w:abstractNum>
  <w:abstractNum w:abstractNumId="28" w15:restartNumberingAfterBreak="0">
    <w:nsid w:val="49D070F1"/>
    <w:multiLevelType w:val="hybridMultilevel"/>
    <w:tmpl w:val="CC1602CE"/>
    <w:lvl w:ilvl="0" w:tplc="F69ED45E">
      <w:start w:val="1"/>
      <w:numFmt w:val="decimal"/>
      <w:lvlText w:val="%1."/>
      <w:lvlJc w:val="left"/>
      <w:pPr>
        <w:ind w:left="720" w:hanging="360"/>
      </w:pPr>
    </w:lvl>
    <w:lvl w:ilvl="1" w:tplc="CB46F178">
      <w:start w:val="1"/>
      <w:numFmt w:val="lowerLetter"/>
      <w:lvlText w:val="%2."/>
      <w:lvlJc w:val="left"/>
      <w:pPr>
        <w:ind w:left="1440" w:hanging="360"/>
      </w:pPr>
    </w:lvl>
    <w:lvl w:ilvl="2" w:tplc="327641BC">
      <w:start w:val="1"/>
      <w:numFmt w:val="lowerRoman"/>
      <w:lvlText w:val="%3."/>
      <w:lvlJc w:val="right"/>
      <w:pPr>
        <w:ind w:left="2160" w:hanging="180"/>
      </w:pPr>
    </w:lvl>
    <w:lvl w:ilvl="3" w:tplc="1FD0D3EC">
      <w:start w:val="1"/>
      <w:numFmt w:val="decimal"/>
      <w:lvlText w:val="%4."/>
      <w:lvlJc w:val="left"/>
      <w:pPr>
        <w:ind w:left="2880" w:hanging="360"/>
      </w:pPr>
    </w:lvl>
    <w:lvl w:ilvl="4" w:tplc="9C46A2AC">
      <w:start w:val="1"/>
      <w:numFmt w:val="lowerLetter"/>
      <w:lvlText w:val="%5."/>
      <w:lvlJc w:val="left"/>
      <w:pPr>
        <w:ind w:left="3600" w:hanging="360"/>
      </w:pPr>
    </w:lvl>
    <w:lvl w:ilvl="5" w:tplc="2C0AC3E4">
      <w:start w:val="1"/>
      <w:numFmt w:val="lowerRoman"/>
      <w:lvlText w:val="%6."/>
      <w:lvlJc w:val="right"/>
      <w:pPr>
        <w:ind w:left="4320" w:hanging="180"/>
      </w:pPr>
    </w:lvl>
    <w:lvl w:ilvl="6" w:tplc="B5F04000">
      <w:start w:val="1"/>
      <w:numFmt w:val="decimal"/>
      <w:lvlText w:val="%7."/>
      <w:lvlJc w:val="left"/>
      <w:pPr>
        <w:ind w:left="5040" w:hanging="360"/>
      </w:pPr>
    </w:lvl>
    <w:lvl w:ilvl="7" w:tplc="8EBE9B50">
      <w:start w:val="1"/>
      <w:numFmt w:val="lowerLetter"/>
      <w:lvlText w:val="%8."/>
      <w:lvlJc w:val="left"/>
      <w:pPr>
        <w:ind w:left="5760" w:hanging="360"/>
      </w:pPr>
    </w:lvl>
    <w:lvl w:ilvl="8" w:tplc="BC72ED8A">
      <w:start w:val="1"/>
      <w:numFmt w:val="lowerRoman"/>
      <w:lvlText w:val="%9."/>
      <w:lvlJc w:val="right"/>
      <w:pPr>
        <w:ind w:left="6480" w:hanging="180"/>
      </w:pPr>
    </w:lvl>
  </w:abstractNum>
  <w:abstractNum w:abstractNumId="29" w15:restartNumberingAfterBreak="0">
    <w:nsid w:val="50B265EB"/>
    <w:multiLevelType w:val="hybridMultilevel"/>
    <w:tmpl w:val="1DFE2188"/>
    <w:lvl w:ilvl="0" w:tplc="A4EC98BC">
      <w:start w:val="1"/>
      <w:numFmt w:val="decimal"/>
      <w:lvlText w:val="%1."/>
      <w:lvlJc w:val="left"/>
      <w:pPr>
        <w:ind w:left="720" w:hanging="360"/>
      </w:pPr>
    </w:lvl>
    <w:lvl w:ilvl="1" w:tplc="0936AB9A">
      <w:start w:val="3"/>
      <w:numFmt w:val="lowerLetter"/>
      <w:lvlText w:val="%2."/>
      <w:lvlJc w:val="left"/>
      <w:pPr>
        <w:ind w:left="1080" w:hanging="360"/>
      </w:pPr>
    </w:lvl>
    <w:lvl w:ilvl="2" w:tplc="AEE4F68E">
      <w:start w:val="1"/>
      <w:numFmt w:val="lowerRoman"/>
      <w:lvlText w:val="%3."/>
      <w:lvlJc w:val="right"/>
      <w:pPr>
        <w:ind w:left="2160" w:hanging="180"/>
      </w:pPr>
    </w:lvl>
    <w:lvl w:ilvl="3" w:tplc="36DE4902">
      <w:start w:val="1"/>
      <w:numFmt w:val="decimal"/>
      <w:lvlText w:val="%4."/>
      <w:lvlJc w:val="left"/>
      <w:pPr>
        <w:ind w:left="2880" w:hanging="360"/>
      </w:pPr>
    </w:lvl>
    <w:lvl w:ilvl="4" w:tplc="1FAEBA96">
      <w:start w:val="1"/>
      <w:numFmt w:val="lowerLetter"/>
      <w:lvlText w:val="%5."/>
      <w:lvlJc w:val="left"/>
      <w:pPr>
        <w:ind w:left="3600" w:hanging="360"/>
      </w:pPr>
    </w:lvl>
    <w:lvl w:ilvl="5" w:tplc="7AD6E8A6">
      <w:start w:val="1"/>
      <w:numFmt w:val="lowerRoman"/>
      <w:lvlText w:val="%6."/>
      <w:lvlJc w:val="right"/>
      <w:pPr>
        <w:ind w:left="4320" w:hanging="180"/>
      </w:pPr>
    </w:lvl>
    <w:lvl w:ilvl="6" w:tplc="E68E5370">
      <w:start w:val="1"/>
      <w:numFmt w:val="decimal"/>
      <w:lvlText w:val="%7."/>
      <w:lvlJc w:val="left"/>
      <w:pPr>
        <w:ind w:left="5040" w:hanging="360"/>
      </w:pPr>
    </w:lvl>
    <w:lvl w:ilvl="7" w:tplc="82266E32">
      <w:start w:val="1"/>
      <w:numFmt w:val="lowerLetter"/>
      <w:lvlText w:val="%8."/>
      <w:lvlJc w:val="left"/>
      <w:pPr>
        <w:ind w:left="5760" w:hanging="360"/>
      </w:pPr>
    </w:lvl>
    <w:lvl w:ilvl="8" w:tplc="DE6EB5A8">
      <w:start w:val="1"/>
      <w:numFmt w:val="lowerRoman"/>
      <w:lvlText w:val="%9."/>
      <w:lvlJc w:val="right"/>
      <w:pPr>
        <w:ind w:left="6480" w:hanging="180"/>
      </w:pPr>
    </w:lvl>
  </w:abstractNum>
  <w:abstractNum w:abstractNumId="30" w15:restartNumberingAfterBreak="0">
    <w:nsid w:val="52658021"/>
    <w:multiLevelType w:val="hybridMultilevel"/>
    <w:tmpl w:val="4126D598"/>
    <w:lvl w:ilvl="0" w:tplc="B1F23292">
      <w:start w:val="1"/>
      <w:numFmt w:val="decimal"/>
      <w:lvlText w:val="%1."/>
      <w:lvlJc w:val="left"/>
      <w:pPr>
        <w:ind w:left="720" w:hanging="360"/>
      </w:pPr>
    </w:lvl>
    <w:lvl w:ilvl="1" w:tplc="689C8118">
      <w:start w:val="1"/>
      <w:numFmt w:val="lowerLetter"/>
      <w:lvlText w:val="%2."/>
      <w:lvlJc w:val="left"/>
      <w:pPr>
        <w:ind w:left="1080" w:hanging="360"/>
      </w:pPr>
    </w:lvl>
    <w:lvl w:ilvl="2" w:tplc="0AC0BED4">
      <w:start w:val="1"/>
      <w:numFmt w:val="lowerRoman"/>
      <w:lvlText w:val="%3."/>
      <w:lvlJc w:val="right"/>
      <w:pPr>
        <w:ind w:left="2160" w:hanging="180"/>
      </w:pPr>
    </w:lvl>
    <w:lvl w:ilvl="3" w:tplc="5B66E6CE">
      <w:start w:val="1"/>
      <w:numFmt w:val="decimal"/>
      <w:lvlText w:val="%4."/>
      <w:lvlJc w:val="left"/>
      <w:pPr>
        <w:ind w:left="2880" w:hanging="360"/>
      </w:pPr>
    </w:lvl>
    <w:lvl w:ilvl="4" w:tplc="20E2E6E4">
      <w:start w:val="1"/>
      <w:numFmt w:val="lowerLetter"/>
      <w:lvlText w:val="%5."/>
      <w:lvlJc w:val="left"/>
      <w:pPr>
        <w:ind w:left="3600" w:hanging="360"/>
      </w:pPr>
    </w:lvl>
    <w:lvl w:ilvl="5" w:tplc="418E6722">
      <w:start w:val="1"/>
      <w:numFmt w:val="lowerRoman"/>
      <w:lvlText w:val="%6."/>
      <w:lvlJc w:val="right"/>
      <w:pPr>
        <w:ind w:left="4320" w:hanging="180"/>
      </w:pPr>
    </w:lvl>
    <w:lvl w:ilvl="6" w:tplc="FDE6F364">
      <w:start w:val="1"/>
      <w:numFmt w:val="decimal"/>
      <w:lvlText w:val="%7."/>
      <w:lvlJc w:val="left"/>
      <w:pPr>
        <w:ind w:left="5040" w:hanging="360"/>
      </w:pPr>
    </w:lvl>
    <w:lvl w:ilvl="7" w:tplc="FC5ACCFC">
      <w:start w:val="1"/>
      <w:numFmt w:val="lowerLetter"/>
      <w:lvlText w:val="%8."/>
      <w:lvlJc w:val="left"/>
      <w:pPr>
        <w:ind w:left="5760" w:hanging="360"/>
      </w:pPr>
    </w:lvl>
    <w:lvl w:ilvl="8" w:tplc="83BC349E">
      <w:start w:val="1"/>
      <w:numFmt w:val="lowerRoman"/>
      <w:lvlText w:val="%9."/>
      <w:lvlJc w:val="right"/>
      <w:pPr>
        <w:ind w:left="6480" w:hanging="180"/>
      </w:pPr>
    </w:lvl>
  </w:abstractNum>
  <w:abstractNum w:abstractNumId="31" w15:restartNumberingAfterBreak="0">
    <w:nsid w:val="53FAE661"/>
    <w:multiLevelType w:val="hybridMultilevel"/>
    <w:tmpl w:val="1C52FC96"/>
    <w:lvl w:ilvl="0" w:tplc="D49C0538">
      <w:start w:val="1"/>
      <w:numFmt w:val="decimal"/>
      <w:lvlText w:val="%1."/>
      <w:lvlJc w:val="left"/>
      <w:pPr>
        <w:ind w:left="720" w:hanging="360"/>
      </w:pPr>
    </w:lvl>
    <w:lvl w:ilvl="1" w:tplc="8C3411E8">
      <w:start w:val="3"/>
      <w:numFmt w:val="lowerLetter"/>
      <w:lvlText w:val="%2."/>
      <w:lvlJc w:val="left"/>
      <w:pPr>
        <w:ind w:left="1080" w:hanging="360"/>
      </w:pPr>
    </w:lvl>
    <w:lvl w:ilvl="2" w:tplc="49D61A6E">
      <w:start w:val="1"/>
      <w:numFmt w:val="lowerRoman"/>
      <w:lvlText w:val="%3."/>
      <w:lvlJc w:val="right"/>
      <w:pPr>
        <w:ind w:left="2160" w:hanging="180"/>
      </w:pPr>
    </w:lvl>
    <w:lvl w:ilvl="3" w:tplc="5BECD288">
      <w:start w:val="1"/>
      <w:numFmt w:val="decimal"/>
      <w:lvlText w:val="%4."/>
      <w:lvlJc w:val="left"/>
      <w:pPr>
        <w:ind w:left="2880" w:hanging="360"/>
      </w:pPr>
    </w:lvl>
    <w:lvl w:ilvl="4" w:tplc="2858233A">
      <w:start w:val="1"/>
      <w:numFmt w:val="lowerLetter"/>
      <w:lvlText w:val="%5."/>
      <w:lvlJc w:val="left"/>
      <w:pPr>
        <w:ind w:left="3600" w:hanging="360"/>
      </w:pPr>
    </w:lvl>
    <w:lvl w:ilvl="5" w:tplc="DCE258CE">
      <w:start w:val="1"/>
      <w:numFmt w:val="lowerRoman"/>
      <w:lvlText w:val="%6."/>
      <w:lvlJc w:val="right"/>
      <w:pPr>
        <w:ind w:left="4320" w:hanging="180"/>
      </w:pPr>
    </w:lvl>
    <w:lvl w:ilvl="6" w:tplc="4AB6B17A">
      <w:start w:val="1"/>
      <w:numFmt w:val="decimal"/>
      <w:lvlText w:val="%7."/>
      <w:lvlJc w:val="left"/>
      <w:pPr>
        <w:ind w:left="5040" w:hanging="360"/>
      </w:pPr>
    </w:lvl>
    <w:lvl w:ilvl="7" w:tplc="0868D52A">
      <w:start w:val="1"/>
      <w:numFmt w:val="lowerLetter"/>
      <w:lvlText w:val="%8."/>
      <w:lvlJc w:val="left"/>
      <w:pPr>
        <w:ind w:left="5760" w:hanging="360"/>
      </w:pPr>
    </w:lvl>
    <w:lvl w:ilvl="8" w:tplc="2EAAB4F8">
      <w:start w:val="1"/>
      <w:numFmt w:val="lowerRoman"/>
      <w:lvlText w:val="%9."/>
      <w:lvlJc w:val="right"/>
      <w:pPr>
        <w:ind w:left="6480" w:hanging="180"/>
      </w:pPr>
    </w:lvl>
  </w:abstractNum>
  <w:abstractNum w:abstractNumId="32" w15:restartNumberingAfterBreak="0">
    <w:nsid w:val="540DCDE6"/>
    <w:multiLevelType w:val="hybridMultilevel"/>
    <w:tmpl w:val="338287C8"/>
    <w:lvl w:ilvl="0" w:tplc="A47EEC44">
      <w:start w:val="3"/>
      <w:numFmt w:val="lowerLetter"/>
      <w:lvlText w:val="%1."/>
      <w:lvlJc w:val="left"/>
      <w:pPr>
        <w:ind w:left="1080" w:hanging="360"/>
      </w:pPr>
    </w:lvl>
    <w:lvl w:ilvl="1" w:tplc="8208CE86">
      <w:start w:val="1"/>
      <w:numFmt w:val="lowerLetter"/>
      <w:lvlText w:val="%2."/>
      <w:lvlJc w:val="left"/>
      <w:pPr>
        <w:ind w:left="1440" w:hanging="360"/>
      </w:pPr>
    </w:lvl>
    <w:lvl w:ilvl="2" w:tplc="62247648">
      <w:start w:val="1"/>
      <w:numFmt w:val="lowerRoman"/>
      <w:lvlText w:val="%3."/>
      <w:lvlJc w:val="right"/>
      <w:pPr>
        <w:ind w:left="2160" w:hanging="180"/>
      </w:pPr>
    </w:lvl>
    <w:lvl w:ilvl="3" w:tplc="0C06810C">
      <w:start w:val="1"/>
      <w:numFmt w:val="decimal"/>
      <w:lvlText w:val="%4."/>
      <w:lvlJc w:val="left"/>
      <w:pPr>
        <w:ind w:left="2880" w:hanging="360"/>
      </w:pPr>
    </w:lvl>
    <w:lvl w:ilvl="4" w:tplc="4BA2EAF4">
      <w:start w:val="1"/>
      <w:numFmt w:val="lowerLetter"/>
      <w:lvlText w:val="%5."/>
      <w:lvlJc w:val="left"/>
      <w:pPr>
        <w:ind w:left="3600" w:hanging="360"/>
      </w:pPr>
    </w:lvl>
    <w:lvl w:ilvl="5" w:tplc="193EDF94">
      <w:start w:val="1"/>
      <w:numFmt w:val="lowerRoman"/>
      <w:lvlText w:val="%6."/>
      <w:lvlJc w:val="right"/>
      <w:pPr>
        <w:ind w:left="4320" w:hanging="180"/>
      </w:pPr>
    </w:lvl>
    <w:lvl w:ilvl="6" w:tplc="E6DC05D2">
      <w:start w:val="1"/>
      <w:numFmt w:val="decimal"/>
      <w:lvlText w:val="%7."/>
      <w:lvlJc w:val="left"/>
      <w:pPr>
        <w:ind w:left="5040" w:hanging="360"/>
      </w:pPr>
    </w:lvl>
    <w:lvl w:ilvl="7" w:tplc="86D62B12">
      <w:start w:val="1"/>
      <w:numFmt w:val="lowerLetter"/>
      <w:lvlText w:val="%8."/>
      <w:lvlJc w:val="left"/>
      <w:pPr>
        <w:ind w:left="5760" w:hanging="360"/>
      </w:pPr>
    </w:lvl>
    <w:lvl w:ilvl="8" w:tplc="D7907150">
      <w:start w:val="1"/>
      <w:numFmt w:val="lowerRoman"/>
      <w:lvlText w:val="%9."/>
      <w:lvlJc w:val="right"/>
      <w:pPr>
        <w:ind w:left="6480" w:hanging="180"/>
      </w:pPr>
    </w:lvl>
  </w:abstractNum>
  <w:abstractNum w:abstractNumId="33" w15:restartNumberingAfterBreak="0">
    <w:nsid w:val="54612838"/>
    <w:multiLevelType w:val="hybridMultilevel"/>
    <w:tmpl w:val="8EB659A0"/>
    <w:lvl w:ilvl="0" w:tplc="CEEE284E">
      <w:start w:val="1"/>
      <w:numFmt w:val="decimal"/>
      <w:lvlText w:val="%1."/>
      <w:lvlJc w:val="left"/>
      <w:pPr>
        <w:ind w:left="720" w:hanging="360"/>
      </w:pPr>
    </w:lvl>
    <w:lvl w:ilvl="1" w:tplc="82B61756">
      <w:start w:val="1"/>
      <w:numFmt w:val="lowerLetter"/>
      <w:lvlText w:val="%2."/>
      <w:lvlJc w:val="left"/>
      <w:pPr>
        <w:ind w:left="1440" w:hanging="360"/>
      </w:pPr>
    </w:lvl>
    <w:lvl w:ilvl="2" w:tplc="986AC9B4">
      <w:start w:val="1"/>
      <w:numFmt w:val="lowerRoman"/>
      <w:lvlText w:val="%3."/>
      <w:lvlJc w:val="right"/>
      <w:pPr>
        <w:ind w:left="2160" w:hanging="180"/>
      </w:pPr>
    </w:lvl>
    <w:lvl w:ilvl="3" w:tplc="B8505F2C">
      <w:start w:val="1"/>
      <w:numFmt w:val="decimal"/>
      <w:lvlText w:val="%4."/>
      <w:lvlJc w:val="left"/>
      <w:pPr>
        <w:ind w:left="2880" w:hanging="360"/>
      </w:pPr>
    </w:lvl>
    <w:lvl w:ilvl="4" w:tplc="77C09602">
      <w:start w:val="1"/>
      <w:numFmt w:val="lowerLetter"/>
      <w:lvlText w:val="%5."/>
      <w:lvlJc w:val="left"/>
      <w:pPr>
        <w:ind w:left="3600" w:hanging="360"/>
      </w:pPr>
    </w:lvl>
    <w:lvl w:ilvl="5" w:tplc="3C0277C2">
      <w:start w:val="1"/>
      <w:numFmt w:val="lowerRoman"/>
      <w:lvlText w:val="%6."/>
      <w:lvlJc w:val="right"/>
      <w:pPr>
        <w:ind w:left="4320" w:hanging="180"/>
      </w:pPr>
    </w:lvl>
    <w:lvl w:ilvl="6" w:tplc="E5940B4C">
      <w:start w:val="1"/>
      <w:numFmt w:val="decimal"/>
      <w:lvlText w:val="%7."/>
      <w:lvlJc w:val="left"/>
      <w:pPr>
        <w:ind w:left="5040" w:hanging="360"/>
      </w:pPr>
    </w:lvl>
    <w:lvl w:ilvl="7" w:tplc="D71CE0F2">
      <w:start w:val="1"/>
      <w:numFmt w:val="lowerLetter"/>
      <w:lvlText w:val="%8."/>
      <w:lvlJc w:val="left"/>
      <w:pPr>
        <w:ind w:left="5760" w:hanging="360"/>
      </w:pPr>
    </w:lvl>
    <w:lvl w:ilvl="8" w:tplc="4BA2E234">
      <w:start w:val="1"/>
      <w:numFmt w:val="lowerRoman"/>
      <w:lvlText w:val="%9."/>
      <w:lvlJc w:val="right"/>
      <w:pPr>
        <w:ind w:left="6480" w:hanging="180"/>
      </w:pPr>
    </w:lvl>
  </w:abstractNum>
  <w:abstractNum w:abstractNumId="34" w15:restartNumberingAfterBreak="0">
    <w:nsid w:val="5485A4B9"/>
    <w:multiLevelType w:val="hybridMultilevel"/>
    <w:tmpl w:val="C7349B3C"/>
    <w:lvl w:ilvl="0" w:tplc="EBB4ED34">
      <w:start w:val="4"/>
      <w:numFmt w:val="lowerLetter"/>
      <w:lvlText w:val="%1."/>
      <w:lvlJc w:val="left"/>
      <w:pPr>
        <w:ind w:left="1080" w:hanging="360"/>
      </w:pPr>
    </w:lvl>
    <w:lvl w:ilvl="1" w:tplc="970AE1F6">
      <w:start w:val="1"/>
      <w:numFmt w:val="lowerLetter"/>
      <w:lvlText w:val="%2."/>
      <w:lvlJc w:val="left"/>
      <w:pPr>
        <w:ind w:left="1440" w:hanging="360"/>
      </w:pPr>
    </w:lvl>
    <w:lvl w:ilvl="2" w:tplc="43EAB862">
      <w:start w:val="1"/>
      <w:numFmt w:val="lowerRoman"/>
      <w:lvlText w:val="%3."/>
      <w:lvlJc w:val="right"/>
      <w:pPr>
        <w:ind w:left="2160" w:hanging="180"/>
      </w:pPr>
    </w:lvl>
    <w:lvl w:ilvl="3" w:tplc="13364188">
      <w:start w:val="1"/>
      <w:numFmt w:val="decimal"/>
      <w:lvlText w:val="%4."/>
      <w:lvlJc w:val="left"/>
      <w:pPr>
        <w:ind w:left="2880" w:hanging="360"/>
      </w:pPr>
    </w:lvl>
    <w:lvl w:ilvl="4" w:tplc="7BEA4C5A">
      <w:start w:val="1"/>
      <w:numFmt w:val="lowerLetter"/>
      <w:lvlText w:val="%5."/>
      <w:lvlJc w:val="left"/>
      <w:pPr>
        <w:ind w:left="3600" w:hanging="360"/>
      </w:pPr>
    </w:lvl>
    <w:lvl w:ilvl="5" w:tplc="715C5ED6">
      <w:start w:val="1"/>
      <w:numFmt w:val="lowerRoman"/>
      <w:lvlText w:val="%6."/>
      <w:lvlJc w:val="right"/>
      <w:pPr>
        <w:ind w:left="4320" w:hanging="180"/>
      </w:pPr>
    </w:lvl>
    <w:lvl w:ilvl="6" w:tplc="C0EA4CBA">
      <w:start w:val="1"/>
      <w:numFmt w:val="decimal"/>
      <w:lvlText w:val="%7."/>
      <w:lvlJc w:val="left"/>
      <w:pPr>
        <w:ind w:left="5040" w:hanging="360"/>
      </w:pPr>
    </w:lvl>
    <w:lvl w:ilvl="7" w:tplc="D16496B8">
      <w:start w:val="1"/>
      <w:numFmt w:val="lowerLetter"/>
      <w:lvlText w:val="%8."/>
      <w:lvlJc w:val="left"/>
      <w:pPr>
        <w:ind w:left="5760" w:hanging="360"/>
      </w:pPr>
    </w:lvl>
    <w:lvl w:ilvl="8" w:tplc="94AE7812">
      <w:start w:val="1"/>
      <w:numFmt w:val="lowerRoman"/>
      <w:lvlText w:val="%9."/>
      <w:lvlJc w:val="right"/>
      <w:pPr>
        <w:ind w:left="6480" w:hanging="180"/>
      </w:pPr>
    </w:lvl>
  </w:abstractNum>
  <w:abstractNum w:abstractNumId="35" w15:restartNumberingAfterBreak="0">
    <w:nsid w:val="55C91BE3"/>
    <w:multiLevelType w:val="hybridMultilevel"/>
    <w:tmpl w:val="D0DC0C30"/>
    <w:lvl w:ilvl="0" w:tplc="D4787AA6">
      <w:start w:val="1"/>
      <w:numFmt w:val="bullet"/>
      <w:lvlText w:val="-"/>
      <w:lvlJc w:val="left"/>
      <w:pPr>
        <w:ind w:left="720" w:hanging="360"/>
      </w:pPr>
      <w:rPr>
        <w:rFonts w:ascii="Calibri" w:hAnsi="Calibri" w:hint="default"/>
      </w:rPr>
    </w:lvl>
    <w:lvl w:ilvl="1" w:tplc="9E7A1EDE">
      <w:start w:val="1"/>
      <w:numFmt w:val="bullet"/>
      <w:lvlText w:val="o"/>
      <w:lvlJc w:val="left"/>
      <w:pPr>
        <w:ind w:left="1440" w:hanging="360"/>
      </w:pPr>
      <w:rPr>
        <w:rFonts w:ascii="Courier New" w:hAnsi="Courier New" w:hint="default"/>
      </w:rPr>
    </w:lvl>
    <w:lvl w:ilvl="2" w:tplc="787EE254">
      <w:start w:val="1"/>
      <w:numFmt w:val="bullet"/>
      <w:lvlText w:val=""/>
      <w:lvlJc w:val="left"/>
      <w:pPr>
        <w:ind w:left="2160" w:hanging="360"/>
      </w:pPr>
      <w:rPr>
        <w:rFonts w:ascii="Wingdings" w:hAnsi="Wingdings" w:hint="default"/>
      </w:rPr>
    </w:lvl>
    <w:lvl w:ilvl="3" w:tplc="5DC25AD6">
      <w:start w:val="1"/>
      <w:numFmt w:val="bullet"/>
      <w:lvlText w:val=""/>
      <w:lvlJc w:val="left"/>
      <w:pPr>
        <w:ind w:left="2880" w:hanging="360"/>
      </w:pPr>
      <w:rPr>
        <w:rFonts w:ascii="Symbol" w:hAnsi="Symbol" w:hint="default"/>
      </w:rPr>
    </w:lvl>
    <w:lvl w:ilvl="4" w:tplc="2C9E1DD6">
      <w:start w:val="1"/>
      <w:numFmt w:val="bullet"/>
      <w:lvlText w:val="o"/>
      <w:lvlJc w:val="left"/>
      <w:pPr>
        <w:ind w:left="3600" w:hanging="360"/>
      </w:pPr>
      <w:rPr>
        <w:rFonts w:ascii="Courier New" w:hAnsi="Courier New" w:hint="default"/>
      </w:rPr>
    </w:lvl>
    <w:lvl w:ilvl="5" w:tplc="FE408FFE">
      <w:start w:val="1"/>
      <w:numFmt w:val="bullet"/>
      <w:lvlText w:val=""/>
      <w:lvlJc w:val="left"/>
      <w:pPr>
        <w:ind w:left="4320" w:hanging="360"/>
      </w:pPr>
      <w:rPr>
        <w:rFonts w:ascii="Wingdings" w:hAnsi="Wingdings" w:hint="default"/>
      </w:rPr>
    </w:lvl>
    <w:lvl w:ilvl="6" w:tplc="6F023F7E">
      <w:start w:val="1"/>
      <w:numFmt w:val="bullet"/>
      <w:lvlText w:val=""/>
      <w:lvlJc w:val="left"/>
      <w:pPr>
        <w:ind w:left="5040" w:hanging="360"/>
      </w:pPr>
      <w:rPr>
        <w:rFonts w:ascii="Symbol" w:hAnsi="Symbol" w:hint="default"/>
      </w:rPr>
    </w:lvl>
    <w:lvl w:ilvl="7" w:tplc="10340480">
      <w:start w:val="1"/>
      <w:numFmt w:val="bullet"/>
      <w:lvlText w:val="o"/>
      <w:lvlJc w:val="left"/>
      <w:pPr>
        <w:ind w:left="5760" w:hanging="360"/>
      </w:pPr>
      <w:rPr>
        <w:rFonts w:ascii="Courier New" w:hAnsi="Courier New" w:hint="default"/>
      </w:rPr>
    </w:lvl>
    <w:lvl w:ilvl="8" w:tplc="EAC637CC">
      <w:start w:val="1"/>
      <w:numFmt w:val="bullet"/>
      <w:lvlText w:val=""/>
      <w:lvlJc w:val="left"/>
      <w:pPr>
        <w:ind w:left="6480" w:hanging="360"/>
      </w:pPr>
      <w:rPr>
        <w:rFonts w:ascii="Wingdings" w:hAnsi="Wingdings" w:hint="default"/>
      </w:rPr>
    </w:lvl>
  </w:abstractNum>
  <w:abstractNum w:abstractNumId="36" w15:restartNumberingAfterBreak="0">
    <w:nsid w:val="5777C9D4"/>
    <w:multiLevelType w:val="hybridMultilevel"/>
    <w:tmpl w:val="A482B330"/>
    <w:lvl w:ilvl="0" w:tplc="BA9478C0">
      <w:start w:val="1"/>
      <w:numFmt w:val="decimal"/>
      <w:lvlText w:val="%1."/>
      <w:lvlJc w:val="left"/>
      <w:pPr>
        <w:ind w:left="720" w:hanging="360"/>
      </w:pPr>
    </w:lvl>
    <w:lvl w:ilvl="1" w:tplc="DB48D4CA">
      <w:start w:val="2"/>
      <w:numFmt w:val="lowerLetter"/>
      <w:lvlText w:val="%2."/>
      <w:lvlJc w:val="left"/>
      <w:pPr>
        <w:ind w:left="1080" w:hanging="360"/>
      </w:pPr>
    </w:lvl>
    <w:lvl w:ilvl="2" w:tplc="EAC4EB08">
      <w:start w:val="1"/>
      <w:numFmt w:val="lowerRoman"/>
      <w:lvlText w:val="%3."/>
      <w:lvlJc w:val="right"/>
      <w:pPr>
        <w:ind w:left="2160" w:hanging="180"/>
      </w:pPr>
    </w:lvl>
    <w:lvl w:ilvl="3" w:tplc="1D4A024C">
      <w:start w:val="1"/>
      <w:numFmt w:val="decimal"/>
      <w:lvlText w:val="%4."/>
      <w:lvlJc w:val="left"/>
      <w:pPr>
        <w:ind w:left="2880" w:hanging="360"/>
      </w:pPr>
    </w:lvl>
    <w:lvl w:ilvl="4" w:tplc="5F547670">
      <w:start w:val="1"/>
      <w:numFmt w:val="lowerLetter"/>
      <w:lvlText w:val="%5."/>
      <w:lvlJc w:val="left"/>
      <w:pPr>
        <w:ind w:left="3600" w:hanging="360"/>
      </w:pPr>
    </w:lvl>
    <w:lvl w:ilvl="5" w:tplc="1AE4FC5A">
      <w:start w:val="1"/>
      <w:numFmt w:val="lowerRoman"/>
      <w:lvlText w:val="%6."/>
      <w:lvlJc w:val="right"/>
      <w:pPr>
        <w:ind w:left="4320" w:hanging="180"/>
      </w:pPr>
    </w:lvl>
    <w:lvl w:ilvl="6" w:tplc="AC9EAF4C">
      <w:start w:val="1"/>
      <w:numFmt w:val="decimal"/>
      <w:lvlText w:val="%7."/>
      <w:lvlJc w:val="left"/>
      <w:pPr>
        <w:ind w:left="5040" w:hanging="360"/>
      </w:pPr>
    </w:lvl>
    <w:lvl w:ilvl="7" w:tplc="666479E6">
      <w:start w:val="1"/>
      <w:numFmt w:val="lowerLetter"/>
      <w:lvlText w:val="%8."/>
      <w:lvlJc w:val="left"/>
      <w:pPr>
        <w:ind w:left="5760" w:hanging="360"/>
      </w:pPr>
    </w:lvl>
    <w:lvl w:ilvl="8" w:tplc="D62C01A4">
      <w:start w:val="1"/>
      <w:numFmt w:val="lowerRoman"/>
      <w:lvlText w:val="%9."/>
      <w:lvlJc w:val="right"/>
      <w:pPr>
        <w:ind w:left="6480" w:hanging="180"/>
      </w:pPr>
    </w:lvl>
  </w:abstractNum>
  <w:abstractNum w:abstractNumId="37" w15:restartNumberingAfterBreak="0">
    <w:nsid w:val="57846280"/>
    <w:multiLevelType w:val="hybridMultilevel"/>
    <w:tmpl w:val="B8B8E1E8"/>
    <w:lvl w:ilvl="0" w:tplc="3BEAE48C">
      <w:start w:val="1"/>
      <w:numFmt w:val="decimal"/>
      <w:lvlText w:val="%1."/>
      <w:lvlJc w:val="left"/>
      <w:pPr>
        <w:ind w:left="720" w:hanging="360"/>
      </w:pPr>
    </w:lvl>
    <w:lvl w:ilvl="1" w:tplc="7AA213F6">
      <w:start w:val="1"/>
      <w:numFmt w:val="lowerLetter"/>
      <w:lvlText w:val="%2."/>
      <w:lvlJc w:val="left"/>
      <w:pPr>
        <w:ind w:left="1440" w:hanging="360"/>
      </w:pPr>
    </w:lvl>
    <w:lvl w:ilvl="2" w:tplc="46B89188">
      <w:start w:val="1"/>
      <w:numFmt w:val="lowerRoman"/>
      <w:lvlText w:val="%3."/>
      <w:lvlJc w:val="right"/>
      <w:pPr>
        <w:ind w:left="2160" w:hanging="180"/>
      </w:pPr>
    </w:lvl>
    <w:lvl w:ilvl="3" w:tplc="B67C2CE6">
      <w:start w:val="1"/>
      <w:numFmt w:val="decimal"/>
      <w:lvlText w:val="%4."/>
      <w:lvlJc w:val="left"/>
      <w:pPr>
        <w:ind w:left="2880" w:hanging="360"/>
      </w:pPr>
    </w:lvl>
    <w:lvl w:ilvl="4" w:tplc="F014E790">
      <w:start w:val="1"/>
      <w:numFmt w:val="lowerLetter"/>
      <w:lvlText w:val="%5."/>
      <w:lvlJc w:val="left"/>
      <w:pPr>
        <w:ind w:left="3600" w:hanging="360"/>
      </w:pPr>
    </w:lvl>
    <w:lvl w:ilvl="5" w:tplc="36DA91AA">
      <w:start w:val="1"/>
      <w:numFmt w:val="lowerRoman"/>
      <w:lvlText w:val="%6."/>
      <w:lvlJc w:val="right"/>
      <w:pPr>
        <w:ind w:left="4320" w:hanging="180"/>
      </w:pPr>
    </w:lvl>
    <w:lvl w:ilvl="6" w:tplc="8F74D106">
      <w:start w:val="1"/>
      <w:numFmt w:val="decimal"/>
      <w:lvlText w:val="%7."/>
      <w:lvlJc w:val="left"/>
      <w:pPr>
        <w:ind w:left="5040" w:hanging="360"/>
      </w:pPr>
    </w:lvl>
    <w:lvl w:ilvl="7" w:tplc="7290669C">
      <w:start w:val="1"/>
      <w:numFmt w:val="lowerLetter"/>
      <w:lvlText w:val="%8."/>
      <w:lvlJc w:val="left"/>
      <w:pPr>
        <w:ind w:left="5760" w:hanging="360"/>
      </w:pPr>
    </w:lvl>
    <w:lvl w:ilvl="8" w:tplc="D27806EE">
      <w:start w:val="1"/>
      <w:numFmt w:val="lowerRoman"/>
      <w:lvlText w:val="%9."/>
      <w:lvlJc w:val="right"/>
      <w:pPr>
        <w:ind w:left="6480" w:hanging="180"/>
      </w:pPr>
    </w:lvl>
  </w:abstractNum>
  <w:abstractNum w:abstractNumId="38" w15:restartNumberingAfterBreak="0">
    <w:nsid w:val="5F21A8DC"/>
    <w:multiLevelType w:val="hybridMultilevel"/>
    <w:tmpl w:val="61CC2388"/>
    <w:lvl w:ilvl="0" w:tplc="8444B15A">
      <w:start w:val="1"/>
      <w:numFmt w:val="decimal"/>
      <w:lvlText w:val="%1."/>
      <w:lvlJc w:val="left"/>
      <w:pPr>
        <w:ind w:left="720" w:hanging="360"/>
      </w:pPr>
    </w:lvl>
    <w:lvl w:ilvl="1" w:tplc="3B9C1940">
      <w:start w:val="1"/>
      <w:numFmt w:val="lowerLetter"/>
      <w:lvlText w:val="%2."/>
      <w:lvlJc w:val="left"/>
      <w:pPr>
        <w:ind w:left="1440" w:hanging="360"/>
      </w:pPr>
    </w:lvl>
    <w:lvl w:ilvl="2" w:tplc="FBA0DCE0">
      <w:start w:val="1"/>
      <w:numFmt w:val="lowerRoman"/>
      <w:lvlText w:val="%3."/>
      <w:lvlJc w:val="right"/>
      <w:pPr>
        <w:ind w:left="2160" w:hanging="180"/>
      </w:pPr>
    </w:lvl>
    <w:lvl w:ilvl="3" w:tplc="1878090A">
      <w:start w:val="1"/>
      <w:numFmt w:val="decimal"/>
      <w:lvlText w:val="%4."/>
      <w:lvlJc w:val="left"/>
      <w:pPr>
        <w:ind w:left="2880" w:hanging="360"/>
      </w:pPr>
    </w:lvl>
    <w:lvl w:ilvl="4" w:tplc="31B44412">
      <w:start w:val="1"/>
      <w:numFmt w:val="lowerLetter"/>
      <w:lvlText w:val="%5."/>
      <w:lvlJc w:val="left"/>
      <w:pPr>
        <w:ind w:left="3600" w:hanging="360"/>
      </w:pPr>
    </w:lvl>
    <w:lvl w:ilvl="5" w:tplc="D80E4A26">
      <w:start w:val="1"/>
      <w:numFmt w:val="lowerRoman"/>
      <w:lvlText w:val="%6."/>
      <w:lvlJc w:val="right"/>
      <w:pPr>
        <w:ind w:left="4320" w:hanging="180"/>
      </w:pPr>
    </w:lvl>
    <w:lvl w:ilvl="6" w:tplc="1E18E398">
      <w:start w:val="1"/>
      <w:numFmt w:val="decimal"/>
      <w:lvlText w:val="%7."/>
      <w:lvlJc w:val="left"/>
      <w:pPr>
        <w:ind w:left="5040" w:hanging="360"/>
      </w:pPr>
    </w:lvl>
    <w:lvl w:ilvl="7" w:tplc="E63E7958">
      <w:start w:val="1"/>
      <w:numFmt w:val="lowerLetter"/>
      <w:lvlText w:val="%8."/>
      <w:lvlJc w:val="left"/>
      <w:pPr>
        <w:ind w:left="5760" w:hanging="360"/>
      </w:pPr>
    </w:lvl>
    <w:lvl w:ilvl="8" w:tplc="9482ACF2">
      <w:start w:val="1"/>
      <w:numFmt w:val="lowerRoman"/>
      <w:lvlText w:val="%9."/>
      <w:lvlJc w:val="right"/>
      <w:pPr>
        <w:ind w:left="6480" w:hanging="180"/>
      </w:pPr>
    </w:lvl>
  </w:abstractNum>
  <w:abstractNum w:abstractNumId="39" w15:restartNumberingAfterBreak="0">
    <w:nsid w:val="626185CC"/>
    <w:multiLevelType w:val="hybridMultilevel"/>
    <w:tmpl w:val="62664684"/>
    <w:lvl w:ilvl="0" w:tplc="AAA8813E">
      <w:start w:val="1"/>
      <w:numFmt w:val="decimal"/>
      <w:lvlText w:val="%1."/>
      <w:lvlJc w:val="left"/>
      <w:pPr>
        <w:ind w:left="720" w:hanging="360"/>
      </w:pPr>
    </w:lvl>
    <w:lvl w:ilvl="1" w:tplc="C846D692">
      <w:start w:val="1"/>
      <w:numFmt w:val="lowerLetter"/>
      <w:lvlText w:val="%2."/>
      <w:lvlJc w:val="left"/>
      <w:pPr>
        <w:ind w:left="1440" w:hanging="360"/>
      </w:pPr>
    </w:lvl>
    <w:lvl w:ilvl="2" w:tplc="3790DE3A">
      <w:start w:val="1"/>
      <w:numFmt w:val="lowerRoman"/>
      <w:lvlText w:val="%3."/>
      <w:lvlJc w:val="right"/>
      <w:pPr>
        <w:ind w:left="2160" w:hanging="180"/>
      </w:pPr>
    </w:lvl>
    <w:lvl w:ilvl="3" w:tplc="10D03C6E">
      <w:start w:val="1"/>
      <w:numFmt w:val="decimal"/>
      <w:lvlText w:val="%4."/>
      <w:lvlJc w:val="left"/>
      <w:pPr>
        <w:ind w:left="2880" w:hanging="360"/>
      </w:pPr>
    </w:lvl>
    <w:lvl w:ilvl="4" w:tplc="DC0074CE">
      <w:start w:val="1"/>
      <w:numFmt w:val="lowerLetter"/>
      <w:lvlText w:val="%5."/>
      <w:lvlJc w:val="left"/>
      <w:pPr>
        <w:ind w:left="3600" w:hanging="360"/>
      </w:pPr>
    </w:lvl>
    <w:lvl w:ilvl="5" w:tplc="86643F1E">
      <w:start w:val="1"/>
      <w:numFmt w:val="lowerRoman"/>
      <w:lvlText w:val="%6."/>
      <w:lvlJc w:val="right"/>
      <w:pPr>
        <w:ind w:left="4320" w:hanging="180"/>
      </w:pPr>
    </w:lvl>
    <w:lvl w:ilvl="6" w:tplc="F538014A">
      <w:start w:val="1"/>
      <w:numFmt w:val="decimal"/>
      <w:lvlText w:val="%7."/>
      <w:lvlJc w:val="left"/>
      <w:pPr>
        <w:ind w:left="5040" w:hanging="360"/>
      </w:pPr>
    </w:lvl>
    <w:lvl w:ilvl="7" w:tplc="E32E21CA">
      <w:start w:val="1"/>
      <w:numFmt w:val="lowerLetter"/>
      <w:lvlText w:val="%8."/>
      <w:lvlJc w:val="left"/>
      <w:pPr>
        <w:ind w:left="5760" w:hanging="360"/>
      </w:pPr>
    </w:lvl>
    <w:lvl w:ilvl="8" w:tplc="BAA25614">
      <w:start w:val="1"/>
      <w:numFmt w:val="lowerRoman"/>
      <w:lvlText w:val="%9."/>
      <w:lvlJc w:val="right"/>
      <w:pPr>
        <w:ind w:left="6480" w:hanging="180"/>
      </w:pPr>
    </w:lvl>
  </w:abstractNum>
  <w:abstractNum w:abstractNumId="40" w15:restartNumberingAfterBreak="0">
    <w:nsid w:val="64777D8B"/>
    <w:multiLevelType w:val="hybridMultilevel"/>
    <w:tmpl w:val="ABD45D1E"/>
    <w:lvl w:ilvl="0" w:tplc="D35E3C9C">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360B50"/>
    <w:multiLevelType w:val="hybridMultilevel"/>
    <w:tmpl w:val="8DE4CF66"/>
    <w:lvl w:ilvl="0" w:tplc="F2203F1A">
      <w:start w:val="1"/>
      <w:numFmt w:val="bullet"/>
      <w:lvlText w:val=""/>
      <w:lvlJc w:val="left"/>
      <w:pPr>
        <w:ind w:left="720" w:hanging="360"/>
      </w:pPr>
      <w:rPr>
        <w:rFonts w:ascii="Symbol" w:hAnsi="Symbol" w:hint="default"/>
      </w:rPr>
    </w:lvl>
    <w:lvl w:ilvl="1" w:tplc="4E265AAE">
      <w:start w:val="1"/>
      <w:numFmt w:val="bullet"/>
      <w:lvlText w:val="o"/>
      <w:lvlJc w:val="left"/>
      <w:pPr>
        <w:ind w:left="1440" w:hanging="360"/>
      </w:pPr>
      <w:rPr>
        <w:rFonts w:ascii="Courier New" w:hAnsi="Courier New" w:hint="default"/>
      </w:rPr>
    </w:lvl>
    <w:lvl w:ilvl="2" w:tplc="5EFC51E4">
      <w:start w:val="1"/>
      <w:numFmt w:val="bullet"/>
      <w:lvlText w:val=""/>
      <w:lvlJc w:val="left"/>
      <w:pPr>
        <w:ind w:left="2160" w:hanging="360"/>
      </w:pPr>
      <w:rPr>
        <w:rFonts w:ascii="Wingdings" w:hAnsi="Wingdings" w:hint="default"/>
      </w:rPr>
    </w:lvl>
    <w:lvl w:ilvl="3" w:tplc="F31404A2">
      <w:start w:val="1"/>
      <w:numFmt w:val="bullet"/>
      <w:lvlText w:val=""/>
      <w:lvlJc w:val="left"/>
      <w:pPr>
        <w:ind w:left="2880" w:hanging="360"/>
      </w:pPr>
      <w:rPr>
        <w:rFonts w:ascii="Symbol" w:hAnsi="Symbol" w:hint="default"/>
      </w:rPr>
    </w:lvl>
    <w:lvl w:ilvl="4" w:tplc="12B05360">
      <w:start w:val="1"/>
      <w:numFmt w:val="bullet"/>
      <w:lvlText w:val="o"/>
      <w:lvlJc w:val="left"/>
      <w:pPr>
        <w:ind w:left="3600" w:hanging="360"/>
      </w:pPr>
      <w:rPr>
        <w:rFonts w:ascii="Courier New" w:hAnsi="Courier New" w:hint="default"/>
      </w:rPr>
    </w:lvl>
    <w:lvl w:ilvl="5" w:tplc="1526A750">
      <w:start w:val="1"/>
      <w:numFmt w:val="bullet"/>
      <w:lvlText w:val=""/>
      <w:lvlJc w:val="left"/>
      <w:pPr>
        <w:ind w:left="4320" w:hanging="360"/>
      </w:pPr>
      <w:rPr>
        <w:rFonts w:ascii="Wingdings" w:hAnsi="Wingdings" w:hint="default"/>
      </w:rPr>
    </w:lvl>
    <w:lvl w:ilvl="6" w:tplc="5C3E441C">
      <w:start w:val="1"/>
      <w:numFmt w:val="bullet"/>
      <w:lvlText w:val=""/>
      <w:lvlJc w:val="left"/>
      <w:pPr>
        <w:ind w:left="5040" w:hanging="360"/>
      </w:pPr>
      <w:rPr>
        <w:rFonts w:ascii="Symbol" w:hAnsi="Symbol" w:hint="default"/>
      </w:rPr>
    </w:lvl>
    <w:lvl w:ilvl="7" w:tplc="36BE95C2">
      <w:start w:val="1"/>
      <w:numFmt w:val="bullet"/>
      <w:lvlText w:val="o"/>
      <w:lvlJc w:val="left"/>
      <w:pPr>
        <w:ind w:left="5760" w:hanging="360"/>
      </w:pPr>
      <w:rPr>
        <w:rFonts w:ascii="Courier New" w:hAnsi="Courier New" w:hint="default"/>
      </w:rPr>
    </w:lvl>
    <w:lvl w:ilvl="8" w:tplc="BAA4D554">
      <w:start w:val="1"/>
      <w:numFmt w:val="bullet"/>
      <w:lvlText w:val=""/>
      <w:lvlJc w:val="left"/>
      <w:pPr>
        <w:ind w:left="6480" w:hanging="360"/>
      </w:pPr>
      <w:rPr>
        <w:rFonts w:ascii="Wingdings" w:hAnsi="Wingdings" w:hint="default"/>
      </w:rPr>
    </w:lvl>
  </w:abstractNum>
  <w:abstractNum w:abstractNumId="42" w15:restartNumberingAfterBreak="0">
    <w:nsid w:val="70AB25E1"/>
    <w:multiLevelType w:val="hybridMultilevel"/>
    <w:tmpl w:val="0F047EBC"/>
    <w:lvl w:ilvl="0" w:tplc="850ED4DA">
      <w:start w:val="1"/>
      <w:numFmt w:val="decimal"/>
      <w:lvlText w:val="%1."/>
      <w:lvlJc w:val="left"/>
      <w:pPr>
        <w:ind w:left="720" w:hanging="360"/>
      </w:pPr>
    </w:lvl>
    <w:lvl w:ilvl="1" w:tplc="4516CE6E">
      <w:start w:val="4"/>
      <w:numFmt w:val="lowerLetter"/>
      <w:lvlText w:val="%2."/>
      <w:lvlJc w:val="left"/>
      <w:pPr>
        <w:ind w:left="1080" w:hanging="360"/>
      </w:pPr>
    </w:lvl>
    <w:lvl w:ilvl="2" w:tplc="0C5A44B0">
      <w:start w:val="1"/>
      <w:numFmt w:val="lowerRoman"/>
      <w:lvlText w:val="%3."/>
      <w:lvlJc w:val="right"/>
      <w:pPr>
        <w:ind w:left="2160" w:hanging="180"/>
      </w:pPr>
    </w:lvl>
    <w:lvl w:ilvl="3" w:tplc="8354BC7A">
      <w:start w:val="1"/>
      <w:numFmt w:val="decimal"/>
      <w:lvlText w:val="%4."/>
      <w:lvlJc w:val="left"/>
      <w:pPr>
        <w:ind w:left="2880" w:hanging="360"/>
      </w:pPr>
    </w:lvl>
    <w:lvl w:ilvl="4" w:tplc="2B7C8D54">
      <w:start w:val="1"/>
      <w:numFmt w:val="lowerLetter"/>
      <w:lvlText w:val="%5."/>
      <w:lvlJc w:val="left"/>
      <w:pPr>
        <w:ind w:left="3600" w:hanging="360"/>
      </w:pPr>
    </w:lvl>
    <w:lvl w:ilvl="5" w:tplc="60307AD2">
      <w:start w:val="1"/>
      <w:numFmt w:val="lowerRoman"/>
      <w:lvlText w:val="%6."/>
      <w:lvlJc w:val="right"/>
      <w:pPr>
        <w:ind w:left="4320" w:hanging="180"/>
      </w:pPr>
    </w:lvl>
    <w:lvl w:ilvl="6" w:tplc="432C590A">
      <w:start w:val="1"/>
      <w:numFmt w:val="decimal"/>
      <w:lvlText w:val="%7."/>
      <w:lvlJc w:val="left"/>
      <w:pPr>
        <w:ind w:left="5040" w:hanging="360"/>
      </w:pPr>
    </w:lvl>
    <w:lvl w:ilvl="7" w:tplc="6B7AC280">
      <w:start w:val="1"/>
      <w:numFmt w:val="lowerLetter"/>
      <w:lvlText w:val="%8."/>
      <w:lvlJc w:val="left"/>
      <w:pPr>
        <w:ind w:left="5760" w:hanging="360"/>
      </w:pPr>
    </w:lvl>
    <w:lvl w:ilvl="8" w:tplc="62167A44">
      <w:start w:val="1"/>
      <w:numFmt w:val="lowerRoman"/>
      <w:lvlText w:val="%9."/>
      <w:lvlJc w:val="right"/>
      <w:pPr>
        <w:ind w:left="6480" w:hanging="180"/>
      </w:pPr>
    </w:lvl>
  </w:abstractNum>
  <w:abstractNum w:abstractNumId="43" w15:restartNumberingAfterBreak="0">
    <w:nsid w:val="75CA799B"/>
    <w:multiLevelType w:val="hybridMultilevel"/>
    <w:tmpl w:val="A4689DCA"/>
    <w:lvl w:ilvl="0" w:tplc="B896EAB2">
      <w:start w:val="1"/>
      <w:numFmt w:val="decimal"/>
      <w:lvlText w:val="%1."/>
      <w:lvlJc w:val="left"/>
      <w:pPr>
        <w:ind w:left="720" w:hanging="360"/>
      </w:pPr>
      <w:rPr>
        <w:rFonts w:ascii="Calibri" w:hAnsi="Calibri" w:hint="default"/>
      </w:rPr>
    </w:lvl>
    <w:lvl w:ilvl="1" w:tplc="5750219E">
      <w:start w:val="1"/>
      <w:numFmt w:val="lowerLetter"/>
      <w:lvlText w:val="%2."/>
      <w:lvlJc w:val="left"/>
      <w:pPr>
        <w:ind w:left="1440" w:hanging="360"/>
      </w:pPr>
    </w:lvl>
    <w:lvl w:ilvl="2" w:tplc="15A0EAFA">
      <w:start w:val="1"/>
      <w:numFmt w:val="lowerRoman"/>
      <w:lvlText w:val="%3."/>
      <w:lvlJc w:val="right"/>
      <w:pPr>
        <w:ind w:left="2160" w:hanging="180"/>
      </w:pPr>
    </w:lvl>
    <w:lvl w:ilvl="3" w:tplc="3FF06DE2">
      <w:start w:val="1"/>
      <w:numFmt w:val="decimal"/>
      <w:lvlText w:val="%4."/>
      <w:lvlJc w:val="left"/>
      <w:pPr>
        <w:ind w:left="2880" w:hanging="360"/>
      </w:pPr>
    </w:lvl>
    <w:lvl w:ilvl="4" w:tplc="F6A4773A">
      <w:start w:val="1"/>
      <w:numFmt w:val="lowerLetter"/>
      <w:lvlText w:val="%5."/>
      <w:lvlJc w:val="left"/>
      <w:pPr>
        <w:ind w:left="3600" w:hanging="360"/>
      </w:pPr>
    </w:lvl>
    <w:lvl w:ilvl="5" w:tplc="4F9ED088">
      <w:start w:val="1"/>
      <w:numFmt w:val="lowerRoman"/>
      <w:lvlText w:val="%6."/>
      <w:lvlJc w:val="right"/>
      <w:pPr>
        <w:ind w:left="4320" w:hanging="180"/>
      </w:pPr>
    </w:lvl>
    <w:lvl w:ilvl="6" w:tplc="6FD234A0">
      <w:start w:val="1"/>
      <w:numFmt w:val="decimal"/>
      <w:lvlText w:val="%7."/>
      <w:lvlJc w:val="left"/>
      <w:pPr>
        <w:ind w:left="5040" w:hanging="360"/>
      </w:pPr>
    </w:lvl>
    <w:lvl w:ilvl="7" w:tplc="6C44D6F8">
      <w:start w:val="1"/>
      <w:numFmt w:val="lowerLetter"/>
      <w:lvlText w:val="%8."/>
      <w:lvlJc w:val="left"/>
      <w:pPr>
        <w:ind w:left="5760" w:hanging="360"/>
      </w:pPr>
    </w:lvl>
    <w:lvl w:ilvl="8" w:tplc="8D48ADB8">
      <w:start w:val="1"/>
      <w:numFmt w:val="lowerRoman"/>
      <w:lvlText w:val="%9."/>
      <w:lvlJc w:val="right"/>
      <w:pPr>
        <w:ind w:left="6480" w:hanging="180"/>
      </w:pPr>
    </w:lvl>
  </w:abstractNum>
  <w:abstractNum w:abstractNumId="44" w15:restartNumberingAfterBreak="0">
    <w:nsid w:val="79A83B22"/>
    <w:multiLevelType w:val="hybridMultilevel"/>
    <w:tmpl w:val="A17A41B4"/>
    <w:lvl w:ilvl="0" w:tplc="EDB256D4">
      <w:start w:val="1"/>
      <w:numFmt w:val="decimal"/>
      <w:lvlText w:val="%1."/>
      <w:lvlJc w:val="left"/>
      <w:pPr>
        <w:ind w:left="720" w:hanging="360"/>
      </w:pPr>
    </w:lvl>
    <w:lvl w:ilvl="1" w:tplc="65F006DA">
      <w:start w:val="1"/>
      <w:numFmt w:val="lowerLetter"/>
      <w:lvlText w:val="%2."/>
      <w:lvlJc w:val="left"/>
      <w:pPr>
        <w:ind w:left="1080" w:hanging="360"/>
      </w:pPr>
    </w:lvl>
    <w:lvl w:ilvl="2" w:tplc="4254FE02">
      <w:start w:val="1"/>
      <w:numFmt w:val="lowerRoman"/>
      <w:lvlText w:val="%3."/>
      <w:lvlJc w:val="right"/>
      <w:pPr>
        <w:ind w:left="2160" w:hanging="180"/>
      </w:pPr>
    </w:lvl>
    <w:lvl w:ilvl="3" w:tplc="5BC4C11E">
      <w:start w:val="1"/>
      <w:numFmt w:val="decimal"/>
      <w:lvlText w:val="%4."/>
      <w:lvlJc w:val="left"/>
      <w:pPr>
        <w:ind w:left="2880" w:hanging="360"/>
      </w:pPr>
    </w:lvl>
    <w:lvl w:ilvl="4" w:tplc="1A80FDD0">
      <w:start w:val="1"/>
      <w:numFmt w:val="lowerLetter"/>
      <w:lvlText w:val="%5."/>
      <w:lvlJc w:val="left"/>
      <w:pPr>
        <w:ind w:left="3600" w:hanging="360"/>
      </w:pPr>
    </w:lvl>
    <w:lvl w:ilvl="5" w:tplc="A0869D7A">
      <w:start w:val="1"/>
      <w:numFmt w:val="lowerRoman"/>
      <w:lvlText w:val="%6."/>
      <w:lvlJc w:val="right"/>
      <w:pPr>
        <w:ind w:left="4320" w:hanging="180"/>
      </w:pPr>
    </w:lvl>
    <w:lvl w:ilvl="6" w:tplc="E0523688">
      <w:start w:val="1"/>
      <w:numFmt w:val="decimal"/>
      <w:lvlText w:val="%7."/>
      <w:lvlJc w:val="left"/>
      <w:pPr>
        <w:ind w:left="5040" w:hanging="360"/>
      </w:pPr>
    </w:lvl>
    <w:lvl w:ilvl="7" w:tplc="6A4A3970">
      <w:start w:val="1"/>
      <w:numFmt w:val="lowerLetter"/>
      <w:lvlText w:val="%8."/>
      <w:lvlJc w:val="left"/>
      <w:pPr>
        <w:ind w:left="5760" w:hanging="360"/>
      </w:pPr>
    </w:lvl>
    <w:lvl w:ilvl="8" w:tplc="0B88C4AC">
      <w:start w:val="1"/>
      <w:numFmt w:val="lowerRoman"/>
      <w:lvlText w:val="%9."/>
      <w:lvlJc w:val="right"/>
      <w:pPr>
        <w:ind w:left="6480" w:hanging="180"/>
      </w:pPr>
    </w:lvl>
  </w:abstractNum>
  <w:abstractNum w:abstractNumId="45" w15:restartNumberingAfterBreak="0">
    <w:nsid w:val="7C1C46BA"/>
    <w:multiLevelType w:val="hybridMultilevel"/>
    <w:tmpl w:val="4D0C4FA6"/>
    <w:lvl w:ilvl="0" w:tplc="FC06F6CE">
      <w:start w:val="3"/>
      <w:numFmt w:val="decimal"/>
      <w:lvlText w:val="%1."/>
      <w:lvlJc w:val="left"/>
      <w:pPr>
        <w:ind w:left="360" w:hanging="360"/>
      </w:pPr>
    </w:lvl>
    <w:lvl w:ilvl="1" w:tplc="C9100656">
      <w:start w:val="1"/>
      <w:numFmt w:val="lowerLetter"/>
      <w:lvlText w:val="%2."/>
      <w:lvlJc w:val="left"/>
      <w:pPr>
        <w:ind w:left="1440" w:hanging="360"/>
      </w:pPr>
    </w:lvl>
    <w:lvl w:ilvl="2" w:tplc="6A92E1F4">
      <w:start w:val="1"/>
      <w:numFmt w:val="lowerRoman"/>
      <w:lvlText w:val="%3."/>
      <w:lvlJc w:val="right"/>
      <w:pPr>
        <w:ind w:left="2160" w:hanging="180"/>
      </w:pPr>
    </w:lvl>
    <w:lvl w:ilvl="3" w:tplc="D7208080">
      <w:start w:val="1"/>
      <w:numFmt w:val="decimal"/>
      <w:lvlText w:val="%4."/>
      <w:lvlJc w:val="left"/>
      <w:pPr>
        <w:ind w:left="2880" w:hanging="360"/>
      </w:pPr>
    </w:lvl>
    <w:lvl w:ilvl="4" w:tplc="238E823A">
      <w:start w:val="1"/>
      <w:numFmt w:val="lowerLetter"/>
      <w:lvlText w:val="%5."/>
      <w:lvlJc w:val="left"/>
      <w:pPr>
        <w:ind w:left="3600" w:hanging="360"/>
      </w:pPr>
    </w:lvl>
    <w:lvl w:ilvl="5" w:tplc="5E6859F8">
      <w:start w:val="1"/>
      <w:numFmt w:val="lowerRoman"/>
      <w:lvlText w:val="%6."/>
      <w:lvlJc w:val="right"/>
      <w:pPr>
        <w:ind w:left="4320" w:hanging="180"/>
      </w:pPr>
    </w:lvl>
    <w:lvl w:ilvl="6" w:tplc="E898B068">
      <w:start w:val="1"/>
      <w:numFmt w:val="decimal"/>
      <w:lvlText w:val="%7."/>
      <w:lvlJc w:val="left"/>
      <w:pPr>
        <w:ind w:left="5040" w:hanging="360"/>
      </w:pPr>
    </w:lvl>
    <w:lvl w:ilvl="7" w:tplc="25CC9082">
      <w:start w:val="1"/>
      <w:numFmt w:val="lowerLetter"/>
      <w:lvlText w:val="%8."/>
      <w:lvlJc w:val="left"/>
      <w:pPr>
        <w:ind w:left="5760" w:hanging="360"/>
      </w:pPr>
    </w:lvl>
    <w:lvl w:ilvl="8" w:tplc="67661D8E">
      <w:start w:val="1"/>
      <w:numFmt w:val="lowerRoman"/>
      <w:lvlText w:val="%9."/>
      <w:lvlJc w:val="right"/>
      <w:pPr>
        <w:ind w:left="6480" w:hanging="180"/>
      </w:pPr>
    </w:lvl>
  </w:abstractNum>
  <w:abstractNum w:abstractNumId="46" w15:restartNumberingAfterBreak="0">
    <w:nsid w:val="7CF4DF04"/>
    <w:multiLevelType w:val="hybridMultilevel"/>
    <w:tmpl w:val="F08CC970"/>
    <w:lvl w:ilvl="0" w:tplc="5FA26494">
      <w:start w:val="1"/>
      <w:numFmt w:val="decimal"/>
      <w:lvlText w:val="%1."/>
      <w:lvlJc w:val="left"/>
      <w:pPr>
        <w:ind w:left="720" w:hanging="360"/>
      </w:pPr>
    </w:lvl>
    <w:lvl w:ilvl="1" w:tplc="E1ECC1C4">
      <w:start w:val="2"/>
      <w:numFmt w:val="lowerLetter"/>
      <w:lvlText w:val="%2."/>
      <w:lvlJc w:val="left"/>
      <w:pPr>
        <w:ind w:left="1080" w:hanging="360"/>
      </w:pPr>
    </w:lvl>
    <w:lvl w:ilvl="2" w:tplc="EEE0A608">
      <w:start w:val="1"/>
      <w:numFmt w:val="lowerRoman"/>
      <w:lvlText w:val="%3."/>
      <w:lvlJc w:val="right"/>
      <w:pPr>
        <w:ind w:left="2160" w:hanging="180"/>
      </w:pPr>
    </w:lvl>
    <w:lvl w:ilvl="3" w:tplc="0CDCC84C">
      <w:start w:val="1"/>
      <w:numFmt w:val="decimal"/>
      <w:lvlText w:val="%4."/>
      <w:lvlJc w:val="left"/>
      <w:pPr>
        <w:ind w:left="2880" w:hanging="360"/>
      </w:pPr>
    </w:lvl>
    <w:lvl w:ilvl="4" w:tplc="A18E54AE">
      <w:start w:val="1"/>
      <w:numFmt w:val="lowerLetter"/>
      <w:lvlText w:val="%5."/>
      <w:lvlJc w:val="left"/>
      <w:pPr>
        <w:ind w:left="3600" w:hanging="360"/>
      </w:pPr>
    </w:lvl>
    <w:lvl w:ilvl="5" w:tplc="0CD2493A">
      <w:start w:val="1"/>
      <w:numFmt w:val="lowerRoman"/>
      <w:lvlText w:val="%6."/>
      <w:lvlJc w:val="right"/>
      <w:pPr>
        <w:ind w:left="4320" w:hanging="180"/>
      </w:pPr>
    </w:lvl>
    <w:lvl w:ilvl="6" w:tplc="BF469806">
      <w:start w:val="1"/>
      <w:numFmt w:val="decimal"/>
      <w:lvlText w:val="%7."/>
      <w:lvlJc w:val="left"/>
      <w:pPr>
        <w:ind w:left="5040" w:hanging="360"/>
      </w:pPr>
    </w:lvl>
    <w:lvl w:ilvl="7" w:tplc="CA3C060E">
      <w:start w:val="1"/>
      <w:numFmt w:val="lowerLetter"/>
      <w:lvlText w:val="%8."/>
      <w:lvlJc w:val="left"/>
      <w:pPr>
        <w:ind w:left="5760" w:hanging="360"/>
      </w:pPr>
    </w:lvl>
    <w:lvl w:ilvl="8" w:tplc="CADCE48A">
      <w:start w:val="1"/>
      <w:numFmt w:val="lowerRoman"/>
      <w:lvlText w:val="%9."/>
      <w:lvlJc w:val="right"/>
      <w:pPr>
        <w:ind w:left="6480" w:hanging="180"/>
      </w:pPr>
    </w:lvl>
  </w:abstractNum>
  <w:abstractNum w:abstractNumId="47" w15:restartNumberingAfterBreak="0">
    <w:nsid w:val="7F35C59E"/>
    <w:multiLevelType w:val="hybridMultilevel"/>
    <w:tmpl w:val="7088A3D6"/>
    <w:lvl w:ilvl="0" w:tplc="BF083DA4">
      <w:start w:val="1"/>
      <w:numFmt w:val="bullet"/>
      <w:lvlText w:val=""/>
      <w:lvlJc w:val="left"/>
      <w:pPr>
        <w:ind w:left="720" w:hanging="360"/>
      </w:pPr>
      <w:rPr>
        <w:rFonts w:ascii="Symbol" w:hAnsi="Symbol" w:hint="default"/>
      </w:rPr>
    </w:lvl>
    <w:lvl w:ilvl="1" w:tplc="1B448070">
      <w:start w:val="1"/>
      <w:numFmt w:val="bullet"/>
      <w:lvlText w:val="o"/>
      <w:lvlJc w:val="left"/>
      <w:pPr>
        <w:ind w:left="1440" w:hanging="360"/>
      </w:pPr>
      <w:rPr>
        <w:rFonts w:ascii="Courier New" w:hAnsi="Courier New" w:hint="default"/>
      </w:rPr>
    </w:lvl>
    <w:lvl w:ilvl="2" w:tplc="E9481158">
      <w:start w:val="1"/>
      <w:numFmt w:val="bullet"/>
      <w:lvlText w:val=""/>
      <w:lvlJc w:val="left"/>
      <w:pPr>
        <w:ind w:left="2160" w:hanging="360"/>
      </w:pPr>
      <w:rPr>
        <w:rFonts w:ascii="Wingdings" w:hAnsi="Wingdings" w:hint="default"/>
      </w:rPr>
    </w:lvl>
    <w:lvl w:ilvl="3" w:tplc="D7487F9C">
      <w:start w:val="1"/>
      <w:numFmt w:val="bullet"/>
      <w:lvlText w:val=""/>
      <w:lvlJc w:val="left"/>
      <w:pPr>
        <w:ind w:left="2880" w:hanging="360"/>
      </w:pPr>
      <w:rPr>
        <w:rFonts w:ascii="Symbol" w:hAnsi="Symbol" w:hint="default"/>
      </w:rPr>
    </w:lvl>
    <w:lvl w:ilvl="4" w:tplc="15163826">
      <w:start w:val="1"/>
      <w:numFmt w:val="bullet"/>
      <w:lvlText w:val="o"/>
      <w:lvlJc w:val="left"/>
      <w:pPr>
        <w:ind w:left="3600" w:hanging="360"/>
      </w:pPr>
      <w:rPr>
        <w:rFonts w:ascii="Courier New" w:hAnsi="Courier New" w:hint="default"/>
      </w:rPr>
    </w:lvl>
    <w:lvl w:ilvl="5" w:tplc="76109D5E">
      <w:start w:val="1"/>
      <w:numFmt w:val="bullet"/>
      <w:lvlText w:val=""/>
      <w:lvlJc w:val="left"/>
      <w:pPr>
        <w:ind w:left="4320" w:hanging="360"/>
      </w:pPr>
      <w:rPr>
        <w:rFonts w:ascii="Wingdings" w:hAnsi="Wingdings" w:hint="default"/>
      </w:rPr>
    </w:lvl>
    <w:lvl w:ilvl="6" w:tplc="9F56163A">
      <w:start w:val="1"/>
      <w:numFmt w:val="bullet"/>
      <w:lvlText w:val=""/>
      <w:lvlJc w:val="left"/>
      <w:pPr>
        <w:ind w:left="5040" w:hanging="360"/>
      </w:pPr>
      <w:rPr>
        <w:rFonts w:ascii="Symbol" w:hAnsi="Symbol" w:hint="default"/>
      </w:rPr>
    </w:lvl>
    <w:lvl w:ilvl="7" w:tplc="F44A63F0">
      <w:start w:val="1"/>
      <w:numFmt w:val="bullet"/>
      <w:lvlText w:val="o"/>
      <w:lvlJc w:val="left"/>
      <w:pPr>
        <w:ind w:left="5760" w:hanging="360"/>
      </w:pPr>
      <w:rPr>
        <w:rFonts w:ascii="Courier New" w:hAnsi="Courier New" w:hint="default"/>
      </w:rPr>
    </w:lvl>
    <w:lvl w:ilvl="8" w:tplc="48CE596C">
      <w:start w:val="1"/>
      <w:numFmt w:val="bullet"/>
      <w:lvlText w:val=""/>
      <w:lvlJc w:val="left"/>
      <w:pPr>
        <w:ind w:left="6480" w:hanging="360"/>
      </w:pPr>
      <w:rPr>
        <w:rFonts w:ascii="Wingdings" w:hAnsi="Wingdings" w:hint="default"/>
      </w:rPr>
    </w:lvl>
  </w:abstractNum>
  <w:abstractNum w:abstractNumId="48" w15:restartNumberingAfterBreak="0">
    <w:nsid w:val="7F3EC32F"/>
    <w:multiLevelType w:val="hybridMultilevel"/>
    <w:tmpl w:val="DF069DD0"/>
    <w:lvl w:ilvl="0" w:tplc="C91E24E6">
      <w:start w:val="5"/>
      <w:numFmt w:val="decimal"/>
      <w:lvlText w:val="%1."/>
      <w:lvlJc w:val="left"/>
      <w:pPr>
        <w:ind w:left="360" w:hanging="360"/>
      </w:pPr>
    </w:lvl>
    <w:lvl w:ilvl="1" w:tplc="08982662">
      <w:start w:val="1"/>
      <w:numFmt w:val="lowerLetter"/>
      <w:lvlText w:val="%2."/>
      <w:lvlJc w:val="left"/>
      <w:pPr>
        <w:ind w:left="1440" w:hanging="360"/>
      </w:pPr>
    </w:lvl>
    <w:lvl w:ilvl="2" w:tplc="F5CE823E">
      <w:start w:val="1"/>
      <w:numFmt w:val="lowerRoman"/>
      <w:lvlText w:val="%3."/>
      <w:lvlJc w:val="right"/>
      <w:pPr>
        <w:ind w:left="2160" w:hanging="180"/>
      </w:pPr>
    </w:lvl>
    <w:lvl w:ilvl="3" w:tplc="09A680D0">
      <w:start w:val="1"/>
      <w:numFmt w:val="decimal"/>
      <w:lvlText w:val="%4."/>
      <w:lvlJc w:val="left"/>
      <w:pPr>
        <w:ind w:left="2880" w:hanging="360"/>
      </w:pPr>
    </w:lvl>
    <w:lvl w:ilvl="4" w:tplc="47980BC6">
      <w:start w:val="1"/>
      <w:numFmt w:val="lowerLetter"/>
      <w:lvlText w:val="%5."/>
      <w:lvlJc w:val="left"/>
      <w:pPr>
        <w:ind w:left="3600" w:hanging="360"/>
      </w:pPr>
    </w:lvl>
    <w:lvl w:ilvl="5" w:tplc="1D384164">
      <w:start w:val="1"/>
      <w:numFmt w:val="lowerRoman"/>
      <w:lvlText w:val="%6."/>
      <w:lvlJc w:val="right"/>
      <w:pPr>
        <w:ind w:left="4320" w:hanging="180"/>
      </w:pPr>
    </w:lvl>
    <w:lvl w:ilvl="6" w:tplc="EBE8C17E">
      <w:start w:val="1"/>
      <w:numFmt w:val="decimal"/>
      <w:lvlText w:val="%7."/>
      <w:lvlJc w:val="left"/>
      <w:pPr>
        <w:ind w:left="5040" w:hanging="360"/>
      </w:pPr>
    </w:lvl>
    <w:lvl w:ilvl="7" w:tplc="96244DD2">
      <w:start w:val="1"/>
      <w:numFmt w:val="lowerLetter"/>
      <w:lvlText w:val="%8."/>
      <w:lvlJc w:val="left"/>
      <w:pPr>
        <w:ind w:left="5760" w:hanging="360"/>
      </w:pPr>
    </w:lvl>
    <w:lvl w:ilvl="8" w:tplc="E3C215C2">
      <w:start w:val="1"/>
      <w:numFmt w:val="lowerRoman"/>
      <w:lvlText w:val="%9."/>
      <w:lvlJc w:val="right"/>
      <w:pPr>
        <w:ind w:left="6480" w:hanging="180"/>
      </w:pPr>
    </w:lvl>
  </w:abstractNum>
  <w:num w:numId="1" w16cid:durableId="885137843">
    <w:abstractNumId w:val="33"/>
  </w:num>
  <w:num w:numId="2" w16cid:durableId="549536804">
    <w:abstractNumId w:val="27"/>
  </w:num>
  <w:num w:numId="3" w16cid:durableId="966156968">
    <w:abstractNumId w:val="38"/>
  </w:num>
  <w:num w:numId="4" w16cid:durableId="119997708">
    <w:abstractNumId w:val="39"/>
  </w:num>
  <w:num w:numId="5" w16cid:durableId="374238753">
    <w:abstractNumId w:val="21"/>
  </w:num>
  <w:num w:numId="6" w16cid:durableId="759717450">
    <w:abstractNumId w:val="3"/>
  </w:num>
  <w:num w:numId="7" w16cid:durableId="1835872485">
    <w:abstractNumId w:val="24"/>
  </w:num>
  <w:num w:numId="8" w16cid:durableId="745958210">
    <w:abstractNumId w:val="5"/>
  </w:num>
  <w:num w:numId="9" w16cid:durableId="1481001022">
    <w:abstractNumId w:val="37"/>
  </w:num>
  <w:num w:numId="10" w16cid:durableId="505288630">
    <w:abstractNumId w:val="28"/>
  </w:num>
  <w:num w:numId="11" w16cid:durableId="2075854046">
    <w:abstractNumId w:val="35"/>
  </w:num>
  <w:num w:numId="12" w16cid:durableId="1336180432">
    <w:abstractNumId w:val="47"/>
  </w:num>
  <w:num w:numId="13" w16cid:durableId="1867520438">
    <w:abstractNumId w:val="19"/>
  </w:num>
  <w:num w:numId="14" w16cid:durableId="613907583">
    <w:abstractNumId w:val="42"/>
  </w:num>
  <w:num w:numId="15" w16cid:durableId="310641478">
    <w:abstractNumId w:val="29"/>
  </w:num>
  <w:num w:numId="16" w16cid:durableId="896626808">
    <w:abstractNumId w:val="16"/>
  </w:num>
  <w:num w:numId="17" w16cid:durableId="55394425">
    <w:abstractNumId w:val="44"/>
  </w:num>
  <w:num w:numId="18" w16cid:durableId="29426333">
    <w:abstractNumId w:val="23"/>
  </w:num>
  <w:num w:numId="19" w16cid:durableId="349916261">
    <w:abstractNumId w:val="4"/>
  </w:num>
  <w:num w:numId="20" w16cid:durableId="870149343">
    <w:abstractNumId w:val="13"/>
  </w:num>
  <w:num w:numId="21" w16cid:durableId="50856947">
    <w:abstractNumId w:val="46"/>
  </w:num>
  <w:num w:numId="22" w16cid:durableId="2037071398">
    <w:abstractNumId w:val="30"/>
  </w:num>
  <w:num w:numId="23" w16cid:durableId="929436306">
    <w:abstractNumId w:val="48"/>
  </w:num>
  <w:num w:numId="24" w16cid:durableId="2055618204">
    <w:abstractNumId w:val="10"/>
  </w:num>
  <w:num w:numId="25" w16cid:durableId="1474712664">
    <w:abstractNumId w:val="2"/>
  </w:num>
  <w:num w:numId="26" w16cid:durableId="454297063">
    <w:abstractNumId w:val="17"/>
  </w:num>
  <w:num w:numId="27" w16cid:durableId="2131974757">
    <w:abstractNumId w:val="12"/>
  </w:num>
  <w:num w:numId="28" w16cid:durableId="861941130">
    <w:abstractNumId w:val="20"/>
  </w:num>
  <w:num w:numId="29" w16cid:durableId="317534516">
    <w:abstractNumId w:val="18"/>
  </w:num>
  <w:num w:numId="30" w16cid:durableId="1198010747">
    <w:abstractNumId w:val="31"/>
  </w:num>
  <w:num w:numId="31" w16cid:durableId="717436976">
    <w:abstractNumId w:val="0"/>
  </w:num>
  <w:num w:numId="32" w16cid:durableId="533032504">
    <w:abstractNumId w:val="1"/>
  </w:num>
  <w:num w:numId="33" w16cid:durableId="156964295">
    <w:abstractNumId w:val="45"/>
  </w:num>
  <w:num w:numId="34" w16cid:durableId="1212305262">
    <w:abstractNumId w:val="34"/>
  </w:num>
  <w:num w:numId="35" w16cid:durableId="1444423051">
    <w:abstractNumId w:val="32"/>
  </w:num>
  <w:num w:numId="36" w16cid:durableId="1729691850">
    <w:abstractNumId w:val="22"/>
  </w:num>
  <w:num w:numId="37" w16cid:durableId="41683583">
    <w:abstractNumId w:val="26"/>
  </w:num>
  <w:num w:numId="38" w16cid:durableId="1779136567">
    <w:abstractNumId w:val="8"/>
  </w:num>
  <w:num w:numId="39" w16cid:durableId="1321889014">
    <w:abstractNumId w:val="9"/>
  </w:num>
  <w:num w:numId="40" w16cid:durableId="1168987062">
    <w:abstractNumId w:val="25"/>
  </w:num>
  <w:num w:numId="41" w16cid:durableId="850682166">
    <w:abstractNumId w:val="36"/>
  </w:num>
  <w:num w:numId="42" w16cid:durableId="1599831778">
    <w:abstractNumId w:val="11"/>
  </w:num>
  <w:num w:numId="43" w16cid:durableId="971598209">
    <w:abstractNumId w:val="7"/>
  </w:num>
  <w:num w:numId="44" w16cid:durableId="528102383">
    <w:abstractNumId w:val="6"/>
  </w:num>
  <w:num w:numId="45" w16cid:durableId="2044210973">
    <w:abstractNumId w:val="41"/>
  </w:num>
  <w:num w:numId="46" w16cid:durableId="1722289905">
    <w:abstractNumId w:val="14"/>
  </w:num>
  <w:num w:numId="47" w16cid:durableId="471336114">
    <w:abstractNumId w:val="43"/>
  </w:num>
  <w:num w:numId="48" w16cid:durableId="1446464494">
    <w:abstractNumId w:val="15"/>
  </w:num>
  <w:num w:numId="49" w16cid:durableId="445121524">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2935"/>
    <w:rsid w:val="00076B71"/>
    <w:rsid w:val="00077F20"/>
    <w:rsid w:val="0008162B"/>
    <w:rsid w:val="00082753"/>
    <w:rsid w:val="000C376A"/>
    <w:rsid w:val="000D0B98"/>
    <w:rsid w:val="000D2784"/>
    <w:rsid w:val="000D39C7"/>
    <w:rsid w:val="0010211A"/>
    <w:rsid w:val="00140ECB"/>
    <w:rsid w:val="0016219C"/>
    <w:rsid w:val="0016771D"/>
    <w:rsid w:val="00201D98"/>
    <w:rsid w:val="00202704"/>
    <w:rsid w:val="00212BF5"/>
    <w:rsid w:val="002169B9"/>
    <w:rsid w:val="00220C32"/>
    <w:rsid w:val="00240F07"/>
    <w:rsid w:val="002523F9"/>
    <w:rsid w:val="00284370"/>
    <w:rsid w:val="00294175"/>
    <w:rsid w:val="002A69A2"/>
    <w:rsid w:val="002A732D"/>
    <w:rsid w:val="002B674F"/>
    <w:rsid w:val="002C23A0"/>
    <w:rsid w:val="002F2482"/>
    <w:rsid w:val="00303DB3"/>
    <w:rsid w:val="0035DAF4"/>
    <w:rsid w:val="00376A40"/>
    <w:rsid w:val="003C759B"/>
    <w:rsid w:val="003D535C"/>
    <w:rsid w:val="003E4C5A"/>
    <w:rsid w:val="003E558F"/>
    <w:rsid w:val="003F0781"/>
    <w:rsid w:val="00401FEE"/>
    <w:rsid w:val="00417933"/>
    <w:rsid w:val="00445495"/>
    <w:rsid w:val="004806F8"/>
    <w:rsid w:val="0048349C"/>
    <w:rsid w:val="004E793A"/>
    <w:rsid w:val="00552F85"/>
    <w:rsid w:val="00563B3A"/>
    <w:rsid w:val="005641BC"/>
    <w:rsid w:val="0059451C"/>
    <w:rsid w:val="0059585B"/>
    <w:rsid w:val="005B39DA"/>
    <w:rsid w:val="005CCD95"/>
    <w:rsid w:val="005D43F3"/>
    <w:rsid w:val="005E0600"/>
    <w:rsid w:val="005F11A6"/>
    <w:rsid w:val="006352AC"/>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66474"/>
    <w:rsid w:val="008AB1B6"/>
    <w:rsid w:val="008BB00E"/>
    <w:rsid w:val="008D0655"/>
    <w:rsid w:val="008D15DB"/>
    <w:rsid w:val="008D26A7"/>
    <w:rsid w:val="008F4040"/>
    <w:rsid w:val="008F4830"/>
    <w:rsid w:val="00903631"/>
    <w:rsid w:val="00990B46"/>
    <w:rsid w:val="00993D91"/>
    <w:rsid w:val="009D1B2F"/>
    <w:rsid w:val="00A10274"/>
    <w:rsid w:val="00A145F1"/>
    <w:rsid w:val="00A5499D"/>
    <w:rsid w:val="00A63F69"/>
    <w:rsid w:val="00A722DE"/>
    <w:rsid w:val="00A75B47"/>
    <w:rsid w:val="00A820DF"/>
    <w:rsid w:val="00AA4FFD"/>
    <w:rsid w:val="00AB3B68"/>
    <w:rsid w:val="00AE7706"/>
    <w:rsid w:val="00AF299C"/>
    <w:rsid w:val="00B32C64"/>
    <w:rsid w:val="00B42E3D"/>
    <w:rsid w:val="00B51AAD"/>
    <w:rsid w:val="00B6701E"/>
    <w:rsid w:val="00B718A7"/>
    <w:rsid w:val="00B7417D"/>
    <w:rsid w:val="00BB3BBC"/>
    <w:rsid w:val="00BB4A6F"/>
    <w:rsid w:val="00BE3C97"/>
    <w:rsid w:val="00BE3EB5"/>
    <w:rsid w:val="00C42D9F"/>
    <w:rsid w:val="00C561BB"/>
    <w:rsid w:val="00C63F27"/>
    <w:rsid w:val="00CA1E22"/>
    <w:rsid w:val="00CC0256"/>
    <w:rsid w:val="00D32E47"/>
    <w:rsid w:val="00D32EF7"/>
    <w:rsid w:val="00D62823"/>
    <w:rsid w:val="00D72F3A"/>
    <w:rsid w:val="00D94E1C"/>
    <w:rsid w:val="00DC6777"/>
    <w:rsid w:val="00DD2F0F"/>
    <w:rsid w:val="00E046BE"/>
    <w:rsid w:val="00E2347D"/>
    <w:rsid w:val="00E3073E"/>
    <w:rsid w:val="00E34895"/>
    <w:rsid w:val="00E42E06"/>
    <w:rsid w:val="00E5E03D"/>
    <w:rsid w:val="00E744D7"/>
    <w:rsid w:val="00E97301"/>
    <w:rsid w:val="00EC325E"/>
    <w:rsid w:val="00EE62E4"/>
    <w:rsid w:val="00F20875"/>
    <w:rsid w:val="00F33035"/>
    <w:rsid w:val="00F46A14"/>
    <w:rsid w:val="00F67F54"/>
    <w:rsid w:val="00F72802"/>
    <w:rsid w:val="00F776EA"/>
    <w:rsid w:val="00F97A95"/>
    <w:rsid w:val="00FB5452"/>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27C984"/>
    <w:rsid w:val="2941D66E"/>
    <w:rsid w:val="295CED3A"/>
    <w:rsid w:val="2965AF90"/>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B47BC"/>
    <w:rsid w:val="3AB1DAF8"/>
    <w:rsid w:val="3ABFE72A"/>
    <w:rsid w:val="3ADC5467"/>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7D1A30"/>
    <w:rsid w:val="67889A43"/>
    <w:rsid w:val="678FB662"/>
    <w:rsid w:val="6795F006"/>
    <w:rsid w:val="68070328"/>
    <w:rsid w:val="68106013"/>
    <w:rsid w:val="68114FB4"/>
    <w:rsid w:val="681232B9"/>
    <w:rsid w:val="682BC2E7"/>
    <w:rsid w:val="68346E45"/>
    <w:rsid w:val="683937DB"/>
    <w:rsid w:val="6845EA85"/>
    <w:rsid w:val="6854577F"/>
    <w:rsid w:val="6863FB31"/>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semiHidden/>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semiHidden/>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peagler@students.kennesaw.ed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github.com/zachpeagler/TomatoInoculants/tree/main/figure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mbretfel@kennesaw.edu" TargetMode="Externa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42443</TotalTime>
  <Pages>22</Pages>
  <Words>6710</Words>
  <Characters>38252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5</cp:revision>
  <dcterms:created xsi:type="dcterms:W3CDTF">2025-01-22T14:38:00Z</dcterms:created>
  <dcterms:modified xsi:type="dcterms:W3CDTF">2025-03-19T17:57:00Z</dcterms:modified>
</cp:coreProperties>
</file>