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78E63" w14:textId="3B360853" w:rsidR="00D94E1C" w:rsidRDefault="4C79C8DB" w:rsidP="4E8CC668">
      <w:pPr>
        <w:spacing w:line="240" w:lineRule="auto"/>
        <w:rPr>
          <w:b/>
          <w:bCs/>
          <w:sz w:val="32"/>
          <w:szCs w:val="32"/>
        </w:rPr>
      </w:pPr>
      <w:r w:rsidRPr="4E8CC668">
        <w:rPr>
          <w:b/>
          <w:bCs/>
          <w:sz w:val="32"/>
          <w:szCs w:val="32"/>
        </w:rPr>
        <w:t>Master’s Thesis</w:t>
      </w:r>
    </w:p>
    <w:p w14:paraId="45727436" w14:textId="08F3901E" w:rsidR="06DD431E" w:rsidRDefault="06DD431E" w:rsidP="68F16E84">
      <w:pPr>
        <w:spacing w:line="240" w:lineRule="auto"/>
        <w:rPr>
          <w:sz w:val="16"/>
          <w:szCs w:val="16"/>
        </w:rPr>
      </w:pPr>
      <w:r w:rsidRPr="68F16E84">
        <w:rPr>
          <w:sz w:val="18"/>
          <w:szCs w:val="18"/>
        </w:rPr>
        <w:t xml:space="preserve">Department of </w:t>
      </w:r>
      <w:r w:rsidR="548E3B4C" w:rsidRPr="68F16E84">
        <w:rPr>
          <w:sz w:val="18"/>
          <w:szCs w:val="18"/>
        </w:rPr>
        <w:t>Ecology, Evolution, and Organismal Biology</w:t>
      </w:r>
    </w:p>
    <w:p w14:paraId="309546CD" w14:textId="05B7890F" w:rsidR="548E3B4C" w:rsidRDefault="548E3B4C" w:rsidP="68F16E84">
      <w:pPr>
        <w:spacing w:line="240" w:lineRule="auto"/>
        <w:rPr>
          <w:sz w:val="16"/>
          <w:szCs w:val="16"/>
        </w:rPr>
      </w:pPr>
      <w:r w:rsidRPr="68F16E84">
        <w:rPr>
          <w:sz w:val="18"/>
          <w:szCs w:val="18"/>
        </w:rPr>
        <w:t>College of Science and Math</w:t>
      </w:r>
    </w:p>
    <w:p w14:paraId="0D4875C8" w14:textId="6A2AB1C4" w:rsidR="548E3B4C" w:rsidRDefault="548E3B4C" w:rsidP="68F16E84">
      <w:pPr>
        <w:spacing w:line="240" w:lineRule="auto"/>
        <w:rPr>
          <w:sz w:val="20"/>
          <w:szCs w:val="20"/>
        </w:rPr>
      </w:pPr>
      <w:r w:rsidRPr="68F16E84">
        <w:rPr>
          <w:sz w:val="18"/>
          <w:szCs w:val="18"/>
        </w:rPr>
        <w:t>Kennesaw State University</w:t>
      </w:r>
    </w:p>
    <w:tbl>
      <w:tblPr>
        <w:tblStyle w:val="PlainTable4"/>
        <w:tblW w:w="0" w:type="auto"/>
        <w:tblLayout w:type="fixed"/>
        <w:tblLook w:val="06A0" w:firstRow="1" w:lastRow="0" w:firstColumn="1" w:lastColumn="0" w:noHBand="1" w:noVBand="1"/>
      </w:tblPr>
      <w:tblGrid>
        <w:gridCol w:w="4680"/>
        <w:gridCol w:w="4680"/>
      </w:tblGrid>
      <w:tr w:rsidR="461A1DC7" w14:paraId="2217B2AE" w14:textId="77777777" w:rsidTr="461A1D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06413CF" w14:textId="2A89F2D3" w:rsidR="492BD442" w:rsidRDefault="492BD442" w:rsidP="461A1DC7">
            <w:r w:rsidRPr="461A1DC7">
              <w:t>Author:</w:t>
            </w:r>
            <w:r>
              <w:t xml:space="preserve"> </w:t>
            </w:r>
            <w:r>
              <w:rPr>
                <w:b w:val="0"/>
                <w:bCs w:val="0"/>
              </w:rPr>
              <w:t>Zach Peagler</w:t>
            </w:r>
          </w:p>
        </w:tc>
        <w:tc>
          <w:tcPr>
            <w:tcW w:w="4680" w:type="dxa"/>
          </w:tcPr>
          <w:p w14:paraId="648D1C6D" w14:textId="1A7E988C" w:rsidR="492BD442" w:rsidRDefault="492BD442" w:rsidP="461A1DC7">
            <w:pPr>
              <w:cnfStyle w:val="100000000000" w:firstRow="1" w:lastRow="0" w:firstColumn="0" w:lastColumn="0" w:oddVBand="0" w:evenVBand="0" w:oddHBand="0" w:evenHBand="0" w:firstRowFirstColumn="0" w:firstRowLastColumn="0" w:lastRowFirstColumn="0" w:lastRowLastColumn="0"/>
            </w:pPr>
            <w:r w:rsidRPr="461A1DC7">
              <w:t>Supervisor</w:t>
            </w:r>
            <w:r>
              <w:t xml:space="preserve">: </w:t>
            </w:r>
            <w:r>
              <w:rPr>
                <w:b w:val="0"/>
                <w:bCs w:val="0"/>
              </w:rPr>
              <w:t>Mario Bretfeld, PhD</w:t>
            </w:r>
          </w:p>
        </w:tc>
      </w:tr>
      <w:tr w:rsidR="461A1DC7" w14:paraId="58E0E7D9" w14:textId="77777777" w:rsidTr="461A1DC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09449B5F" w14:textId="0E7343D6" w:rsidR="492BD442" w:rsidRDefault="492BD442" w:rsidP="461A1DC7">
            <w:r w:rsidRPr="461A1DC7">
              <w:t>Email</w:t>
            </w:r>
            <w:r>
              <w:t xml:space="preserve">: </w:t>
            </w:r>
            <w:hyperlink r:id="rId8">
              <w:r w:rsidRPr="461A1DC7">
                <w:rPr>
                  <w:rStyle w:val="Hyperlink"/>
                  <w:b w:val="0"/>
                  <w:bCs w:val="0"/>
                </w:rPr>
                <w:t>zpeagler@students.kennesaw.edu</w:t>
              </w:r>
            </w:hyperlink>
          </w:p>
        </w:tc>
        <w:tc>
          <w:tcPr>
            <w:tcW w:w="4680" w:type="dxa"/>
          </w:tcPr>
          <w:p w14:paraId="3B5B10E4" w14:textId="0A147F01" w:rsidR="492BD442" w:rsidRDefault="492BD442" w:rsidP="461A1DC7">
            <w:pPr>
              <w:cnfStyle w:val="000000000000" w:firstRow="0" w:lastRow="0" w:firstColumn="0" w:lastColumn="0" w:oddVBand="0" w:evenVBand="0" w:oddHBand="0" w:evenHBand="0" w:firstRowFirstColumn="0" w:firstRowLastColumn="0" w:lastRowFirstColumn="0" w:lastRowLastColumn="0"/>
            </w:pPr>
            <w:r w:rsidRPr="461A1DC7">
              <w:rPr>
                <w:b/>
                <w:bCs/>
              </w:rPr>
              <w:t>Email</w:t>
            </w:r>
            <w:r>
              <w:t xml:space="preserve">: </w:t>
            </w:r>
            <w:hyperlink r:id="rId9">
              <w:r w:rsidRPr="461A1DC7">
                <w:rPr>
                  <w:rStyle w:val="Hyperlink"/>
                </w:rPr>
                <w:t>mbretfel@kennesaw.edu</w:t>
              </w:r>
            </w:hyperlink>
          </w:p>
        </w:tc>
      </w:tr>
      <w:tr w:rsidR="461A1DC7" w14:paraId="5FEBD34A" w14:textId="77777777" w:rsidTr="461A1DC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E5358B8" w14:textId="59C16B99" w:rsidR="492BD442" w:rsidRDefault="492BD442" w:rsidP="461A1DC7">
            <w:r w:rsidRPr="461A1DC7">
              <w:t>Phone</w:t>
            </w:r>
            <w:r>
              <w:t xml:space="preserve">: </w:t>
            </w:r>
            <w:r>
              <w:rPr>
                <w:b w:val="0"/>
                <w:bCs w:val="0"/>
              </w:rPr>
              <w:t>770-893-8365</w:t>
            </w:r>
            <w:r>
              <w:tab/>
            </w:r>
          </w:p>
        </w:tc>
        <w:tc>
          <w:tcPr>
            <w:tcW w:w="4680" w:type="dxa"/>
          </w:tcPr>
          <w:p w14:paraId="12DC9090" w14:textId="5D0E22CA" w:rsidR="492BD442" w:rsidRDefault="492BD442" w:rsidP="461A1DC7">
            <w:pPr>
              <w:cnfStyle w:val="000000000000" w:firstRow="0" w:lastRow="0" w:firstColumn="0" w:lastColumn="0" w:oddVBand="0" w:evenVBand="0" w:oddHBand="0" w:evenHBand="0" w:firstRowFirstColumn="0" w:firstRowLastColumn="0" w:lastRowFirstColumn="0" w:lastRowLastColumn="0"/>
            </w:pPr>
            <w:r w:rsidRPr="461A1DC7">
              <w:rPr>
                <w:b/>
                <w:bCs/>
              </w:rPr>
              <w:t>Phone</w:t>
            </w:r>
            <w:r>
              <w:t>: 470-578-3275</w:t>
            </w:r>
          </w:p>
        </w:tc>
      </w:tr>
    </w:tbl>
    <w:p w14:paraId="6F125100" w14:textId="48EC2F13" w:rsidR="461A1DC7" w:rsidRDefault="461A1DC7" w:rsidP="461A1DC7">
      <w:pPr>
        <w:spacing w:line="240" w:lineRule="auto"/>
        <w:rPr>
          <w:b/>
          <w:bCs/>
        </w:rPr>
      </w:pPr>
    </w:p>
    <w:p w14:paraId="2760EBA1" w14:textId="1078A516" w:rsidR="2D827EEE" w:rsidRDefault="2D827EEE" w:rsidP="461A1DC7">
      <w:pPr>
        <w:spacing w:line="240" w:lineRule="auto"/>
        <w:rPr>
          <w:b/>
          <w:bCs/>
        </w:rPr>
      </w:pPr>
      <w:r w:rsidRPr="461A1DC7">
        <w:rPr>
          <w:b/>
          <w:bCs/>
        </w:rPr>
        <w:t>Committee:</w:t>
      </w:r>
    </w:p>
    <w:p w14:paraId="481B3480" w14:textId="5D6C743C" w:rsidR="2D827EEE" w:rsidRDefault="2D827EEE" w:rsidP="461A1DC7">
      <w:pPr>
        <w:spacing w:line="240" w:lineRule="auto"/>
      </w:pPr>
      <w:r>
        <w:t>Dr. Christopher Cornelison, Kennesaw State University</w:t>
      </w:r>
    </w:p>
    <w:p w14:paraId="71EA7718" w14:textId="5FD7D22E" w:rsidR="2D827EEE" w:rsidRDefault="2D827EEE" w:rsidP="461A1DC7">
      <w:pPr>
        <w:spacing w:line="240" w:lineRule="auto"/>
      </w:pPr>
      <w:r>
        <w:t>Dr. Kyle Gabri</w:t>
      </w:r>
      <w:r w:rsidR="54800278">
        <w:t>e</w:t>
      </w:r>
      <w:r>
        <w:t>l, Kennesaw State University</w:t>
      </w:r>
    </w:p>
    <w:p w14:paraId="4C2A84CE" w14:textId="3D69A5D5" w:rsidR="2D827EEE" w:rsidRDefault="2D827EEE" w:rsidP="461A1DC7">
      <w:pPr>
        <w:spacing w:line="240" w:lineRule="auto"/>
      </w:pPr>
      <w:r>
        <w:t>Dr. Matthew Weand, Kennesaw State University</w:t>
      </w:r>
    </w:p>
    <w:p w14:paraId="754E4A5E" w14:textId="2762E543" w:rsidR="02605A2F" w:rsidRDefault="02605A2F" w:rsidP="461A1DC7">
      <w:pPr>
        <w:spacing w:line="240" w:lineRule="auto"/>
      </w:pPr>
    </w:p>
    <w:p w14:paraId="55B118B1" w14:textId="7B3CF625" w:rsidR="0C293E32" w:rsidRDefault="0C293E32" w:rsidP="461A1DC7">
      <w:pPr>
        <w:spacing w:line="240" w:lineRule="auto"/>
        <w:rPr>
          <w:b/>
          <w:bCs/>
          <w:sz w:val="24"/>
          <w:szCs w:val="24"/>
        </w:rPr>
      </w:pPr>
      <w:r w:rsidRPr="461A1DC7">
        <w:rPr>
          <w:b/>
          <w:bCs/>
          <w:sz w:val="24"/>
          <w:szCs w:val="24"/>
        </w:rPr>
        <w:t>T</w:t>
      </w:r>
      <w:r w:rsidR="5327376F" w:rsidRPr="461A1DC7">
        <w:rPr>
          <w:b/>
          <w:bCs/>
          <w:sz w:val="24"/>
          <w:szCs w:val="24"/>
        </w:rPr>
        <w:t>ITLE</w:t>
      </w:r>
    </w:p>
    <w:p w14:paraId="04523797" w14:textId="52E150F1" w:rsidR="040EF4DF" w:rsidRDefault="040EF4DF" w:rsidP="461A1DC7">
      <w:pPr>
        <w:spacing w:line="240" w:lineRule="auto"/>
        <w:ind w:firstLine="720"/>
      </w:pPr>
      <w:r>
        <w:t xml:space="preserve">Optimization of biostimulant encapsulation and its efficacy on </w:t>
      </w:r>
      <w:r w:rsidR="27E8B0EB">
        <w:t>tomato</w:t>
      </w:r>
    </w:p>
    <w:p w14:paraId="2BE319D1" w14:textId="02CF9DB8" w:rsidR="69F9B7F5" w:rsidRDefault="69F9B7F5" w:rsidP="461A1DC7">
      <w:pPr>
        <w:spacing w:line="240" w:lineRule="auto"/>
        <w:rPr>
          <w:b/>
          <w:bCs/>
          <w:sz w:val="24"/>
          <w:szCs w:val="24"/>
        </w:rPr>
      </w:pPr>
      <w:r w:rsidRPr="461A1DC7">
        <w:rPr>
          <w:b/>
          <w:bCs/>
          <w:sz w:val="24"/>
          <w:szCs w:val="24"/>
        </w:rPr>
        <w:t>ABSTRACT</w:t>
      </w:r>
    </w:p>
    <w:p w14:paraId="0EBC6632" w14:textId="02FA17A3" w:rsidR="30814ACA" w:rsidRDefault="24696997" w:rsidP="68F16E8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Finding sustainable ways to feed an ever-expanding population while reducing our reliance on synthetic fertilizers is of the utmost importance to humanity. To accomplish this, new sustainable agriculture techniques are required. One technique that has garnered attention is the use of plant growth promoting bacteria (PGPB) biostimulants. These microorganisms operate through various modes of action</w:t>
      </w:r>
      <w:r w:rsidR="5582DEF5" w:rsidRPr="4825ED53">
        <w:rPr>
          <w:rFonts w:ascii="Calibri" w:eastAsia="Calibri" w:hAnsi="Calibri" w:cs="Calibri"/>
          <w:color w:val="000000" w:themeColor="text1"/>
        </w:rPr>
        <w:t>,</w:t>
      </w:r>
      <w:r w:rsidR="00FE2F2F">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the inoculation profile and load can be tailored to suit the target crop</w:t>
      </w:r>
      <w:r w:rsidR="3A9CBC90" w:rsidRPr="4825ED53">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inoculation </w:t>
      </w:r>
      <w:r w:rsidR="713C3816" w:rsidRPr="4825ED53">
        <w:rPr>
          <w:rFonts w:ascii="Calibri" w:eastAsia="Calibri" w:hAnsi="Calibri" w:cs="Calibri"/>
          <w:color w:val="000000" w:themeColor="text1"/>
        </w:rPr>
        <w:t>method and</w:t>
      </w:r>
      <w:r w:rsidRPr="4825ED53">
        <w:rPr>
          <w:rFonts w:ascii="Calibri" w:eastAsia="Calibri" w:hAnsi="Calibri" w:cs="Calibri"/>
          <w:color w:val="000000" w:themeColor="text1"/>
        </w:rPr>
        <w:t xml:space="preserve"> have been shown to provide tangible benefits to the plant ranging from increased stress tolerance to reduced nutrient requirements. However, </w:t>
      </w:r>
      <w:r w:rsidR="00E046BE" w:rsidRPr="4825ED53">
        <w:rPr>
          <w:rFonts w:ascii="Calibri" w:eastAsia="Calibri" w:hAnsi="Calibri" w:cs="Calibri"/>
          <w:color w:val="000000" w:themeColor="text1"/>
        </w:rPr>
        <w:t>w</w:t>
      </w:r>
      <w:r w:rsidRPr="4825ED53">
        <w:rPr>
          <w:rFonts w:ascii="Calibri" w:eastAsia="Calibri" w:hAnsi="Calibri" w:cs="Calibri"/>
          <w:color w:val="000000" w:themeColor="text1"/>
        </w:rPr>
        <w:t>hile commercial biofertilizers do currently exist, their widespread implementation has been hindered by inconsistent field results and a lack of economic feasibility stemming from sub-optimal carrier materials. One promising avenue is the use of an encapsulating carrier material, such as chitosan</w:t>
      </w:r>
      <w:r w:rsidR="0000662B">
        <w:rPr>
          <w:rFonts w:ascii="Calibri" w:eastAsia="Calibri" w:hAnsi="Calibri" w:cs="Calibri"/>
          <w:color w:val="000000" w:themeColor="text1"/>
        </w:rPr>
        <w:t xml:space="preserve"> or alginate</w:t>
      </w:r>
      <w:r w:rsidRPr="4825ED53">
        <w:rPr>
          <w:rFonts w:ascii="Calibri" w:eastAsia="Calibri" w:hAnsi="Calibri" w:cs="Calibri"/>
          <w:color w:val="000000" w:themeColor="text1"/>
        </w:rPr>
        <w:t xml:space="preserve">. </w:t>
      </w:r>
      <w:r w:rsidR="0000662B">
        <w:rPr>
          <w:rFonts w:ascii="Calibri" w:eastAsia="Calibri" w:hAnsi="Calibri" w:cs="Calibri"/>
          <w:color w:val="000000" w:themeColor="text1"/>
        </w:rPr>
        <w:t xml:space="preserve">These </w:t>
      </w:r>
      <w:r w:rsidR="00FE2F2F">
        <w:rPr>
          <w:rFonts w:ascii="Calibri" w:eastAsia="Calibri" w:hAnsi="Calibri" w:cs="Calibri"/>
          <w:color w:val="000000" w:themeColor="text1"/>
        </w:rPr>
        <w:t>biopolymers</w:t>
      </w:r>
      <w:r w:rsidR="0000662B">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can form inoculated beads capable of </w:t>
      </w:r>
      <w:r w:rsidR="00E046BE" w:rsidRPr="4825ED53">
        <w:rPr>
          <w:rFonts w:ascii="Calibri" w:eastAsia="Calibri" w:hAnsi="Calibri" w:cs="Calibri"/>
          <w:color w:val="000000" w:themeColor="text1"/>
        </w:rPr>
        <w:t xml:space="preserve">delivering </w:t>
      </w:r>
      <w:r w:rsidRPr="4825ED53">
        <w:rPr>
          <w:rFonts w:ascii="Calibri" w:eastAsia="Calibri" w:hAnsi="Calibri" w:cs="Calibri"/>
          <w:color w:val="000000" w:themeColor="text1"/>
        </w:rPr>
        <w:t>PGPB</w:t>
      </w:r>
      <w:r w:rsidR="11D7EE68" w:rsidRPr="4825ED53">
        <w:rPr>
          <w:rFonts w:ascii="Calibri" w:eastAsia="Calibri" w:hAnsi="Calibri" w:cs="Calibri"/>
          <w:color w:val="000000" w:themeColor="text1"/>
        </w:rPr>
        <w:t xml:space="preserve"> and arbuscular mycorrhizal fungi (AMF)</w:t>
      </w:r>
      <w:r w:rsidRPr="4825ED53">
        <w:rPr>
          <w:rFonts w:ascii="Calibri" w:eastAsia="Calibri" w:hAnsi="Calibri" w:cs="Calibri"/>
          <w:color w:val="000000" w:themeColor="text1"/>
        </w:rPr>
        <w:t xml:space="preserve"> </w:t>
      </w:r>
      <w:r w:rsidR="00E046BE" w:rsidRPr="4825ED53">
        <w:rPr>
          <w:rFonts w:ascii="Calibri" w:eastAsia="Calibri" w:hAnsi="Calibri" w:cs="Calibri"/>
          <w:color w:val="000000" w:themeColor="text1"/>
        </w:rPr>
        <w:t xml:space="preserve">that promote plant </w:t>
      </w:r>
      <w:r w:rsidRPr="4825ED53">
        <w:rPr>
          <w:rFonts w:ascii="Calibri" w:eastAsia="Calibri" w:hAnsi="Calibri" w:cs="Calibri"/>
          <w:color w:val="000000" w:themeColor="text1"/>
        </w:rPr>
        <w:t xml:space="preserve">growth, stress tolerance, and </w:t>
      </w:r>
      <w:r w:rsidR="00E046BE" w:rsidRPr="4825ED53">
        <w:rPr>
          <w:rFonts w:ascii="Calibri" w:eastAsia="Calibri" w:hAnsi="Calibri" w:cs="Calibri"/>
          <w:color w:val="000000" w:themeColor="text1"/>
        </w:rPr>
        <w:t xml:space="preserve">produce </w:t>
      </w:r>
      <w:r w:rsidRPr="4825ED53">
        <w:rPr>
          <w:rFonts w:ascii="Calibri" w:eastAsia="Calibri" w:hAnsi="Calibri" w:cs="Calibri"/>
          <w:color w:val="000000" w:themeColor="text1"/>
        </w:rPr>
        <w:t>shelf life</w:t>
      </w:r>
      <w:r w:rsidR="00E046BE" w:rsidRPr="4825ED53">
        <w:rPr>
          <w:rFonts w:ascii="Calibri" w:eastAsia="Calibri" w:hAnsi="Calibri" w:cs="Calibri"/>
          <w:color w:val="000000" w:themeColor="text1"/>
        </w:rPr>
        <w:t>. My research is aimed towards</w:t>
      </w:r>
      <w:r w:rsidRPr="4825ED53">
        <w:rPr>
          <w:rFonts w:ascii="Calibri" w:eastAsia="Calibri" w:hAnsi="Calibri" w:cs="Calibri"/>
          <w:color w:val="000000" w:themeColor="text1"/>
        </w:rPr>
        <w:t xml:space="preserve"> </w:t>
      </w:r>
      <w:r w:rsidR="00E046BE" w:rsidRPr="4825ED53">
        <w:rPr>
          <w:rFonts w:ascii="Calibri" w:eastAsia="Calibri" w:hAnsi="Calibri" w:cs="Calibri"/>
          <w:color w:val="000000" w:themeColor="text1"/>
        </w:rPr>
        <w:t>developing inoculated chitosan</w:t>
      </w:r>
      <w:r w:rsidR="0000662B">
        <w:rPr>
          <w:rFonts w:ascii="Calibri" w:eastAsia="Calibri" w:hAnsi="Calibri" w:cs="Calibri"/>
          <w:color w:val="000000" w:themeColor="text1"/>
        </w:rPr>
        <w:t xml:space="preserve"> and alginate</w:t>
      </w:r>
      <w:r w:rsidR="00E046BE" w:rsidRPr="4825ED53">
        <w:rPr>
          <w:rFonts w:ascii="Calibri" w:eastAsia="Calibri" w:hAnsi="Calibri" w:cs="Calibri"/>
          <w:color w:val="000000" w:themeColor="text1"/>
        </w:rPr>
        <w:t xml:space="preserve"> beads </w:t>
      </w:r>
      <w:r w:rsidR="0C685839" w:rsidRPr="4825ED53">
        <w:rPr>
          <w:rFonts w:ascii="Calibri" w:eastAsia="Calibri" w:hAnsi="Calibri" w:cs="Calibri"/>
          <w:color w:val="000000" w:themeColor="text1"/>
        </w:rPr>
        <w:t xml:space="preserve">and testing </w:t>
      </w:r>
      <w:r w:rsidR="00E046BE" w:rsidRPr="4825ED53">
        <w:rPr>
          <w:rFonts w:ascii="Calibri" w:eastAsia="Calibri" w:hAnsi="Calibri" w:cs="Calibri"/>
          <w:color w:val="000000" w:themeColor="text1"/>
        </w:rPr>
        <w:t>their efficacy as biological fertilizers</w:t>
      </w:r>
      <w:r w:rsidR="7F97F35D" w:rsidRPr="4825ED53">
        <w:rPr>
          <w:rFonts w:ascii="Calibri" w:eastAsia="Calibri" w:hAnsi="Calibri" w:cs="Calibri"/>
          <w:color w:val="000000" w:themeColor="text1"/>
        </w:rPr>
        <w:t>.</w:t>
      </w:r>
    </w:p>
    <w:p w14:paraId="7DBCB07C" w14:textId="3A1FC962" w:rsidR="30814ACA" w:rsidRDefault="30814ACA" w:rsidP="68F16E84">
      <w:pPr>
        <w:spacing w:line="240" w:lineRule="auto"/>
        <w:rPr>
          <w:rFonts w:ascii="Calibri" w:eastAsia="Calibri" w:hAnsi="Calibri" w:cs="Calibri"/>
          <w:color w:val="000000" w:themeColor="text1"/>
        </w:rPr>
      </w:pPr>
      <w:r w:rsidRPr="00F46A14">
        <w:rPr>
          <w:rFonts w:ascii="Calibri" w:eastAsia="Calibri" w:hAnsi="Calibri" w:cs="Calibri"/>
          <w:b/>
          <w:bCs/>
          <w:color w:val="000000" w:themeColor="text1"/>
        </w:rPr>
        <w:t>Key words</w:t>
      </w:r>
      <w:r w:rsidRPr="68F16E84">
        <w:rPr>
          <w:rFonts w:ascii="Calibri" w:eastAsia="Calibri" w:hAnsi="Calibri" w:cs="Calibri"/>
          <w:color w:val="000000" w:themeColor="text1"/>
        </w:rPr>
        <w:t>: biostimulant, PGPB, AMF, chitosan, encapsulation, desiccation</w:t>
      </w:r>
      <w:r w:rsidR="5916D867" w:rsidRPr="68F16E84">
        <w:rPr>
          <w:rFonts w:ascii="Calibri" w:eastAsia="Calibri" w:hAnsi="Calibri" w:cs="Calibri"/>
          <w:color w:val="000000" w:themeColor="text1"/>
        </w:rPr>
        <w:t>, tomato</w:t>
      </w:r>
    </w:p>
    <w:p w14:paraId="69EEB7EC" w14:textId="3388F632" w:rsidR="461A1DC7" w:rsidRDefault="461A1DC7" w:rsidP="68F16E84">
      <w:pPr>
        <w:spacing w:line="240" w:lineRule="auto"/>
        <w:rPr>
          <w:rFonts w:ascii="Calibri" w:eastAsia="Calibri" w:hAnsi="Calibri" w:cs="Calibri"/>
          <w:color w:val="000000" w:themeColor="text1"/>
        </w:rPr>
      </w:pPr>
    </w:p>
    <w:p w14:paraId="11EC07FF" w14:textId="09FE0E02" w:rsidR="68F16E84" w:rsidRDefault="68F16E84" w:rsidP="68F16E84">
      <w:pPr>
        <w:spacing w:line="240" w:lineRule="auto"/>
        <w:rPr>
          <w:rFonts w:ascii="Calibri" w:eastAsia="Calibri" w:hAnsi="Calibri" w:cs="Calibri"/>
          <w:color w:val="000000" w:themeColor="text1"/>
        </w:rPr>
      </w:pPr>
    </w:p>
    <w:p w14:paraId="6AFA910F" w14:textId="4EFEC573" w:rsidR="68F16E84" w:rsidRDefault="68F16E84" w:rsidP="68F16E84">
      <w:pPr>
        <w:spacing w:line="240" w:lineRule="auto"/>
        <w:rPr>
          <w:rFonts w:ascii="Calibri" w:eastAsia="Calibri" w:hAnsi="Calibri" w:cs="Calibri"/>
          <w:color w:val="000000" w:themeColor="text1"/>
        </w:rPr>
      </w:pPr>
    </w:p>
    <w:p w14:paraId="1B866F62" w14:textId="436508BB" w:rsidR="68F16E84" w:rsidRDefault="68F16E84" w:rsidP="68F16E84">
      <w:pPr>
        <w:spacing w:line="240" w:lineRule="auto"/>
        <w:rPr>
          <w:rFonts w:ascii="Calibri" w:eastAsia="Calibri" w:hAnsi="Calibri" w:cs="Calibri"/>
          <w:color w:val="000000" w:themeColor="text1"/>
        </w:rPr>
      </w:pPr>
    </w:p>
    <w:p w14:paraId="00843C0C" w14:textId="056AC08D" w:rsidR="68F16E84" w:rsidRDefault="68F16E84" w:rsidP="68F16E84">
      <w:pPr>
        <w:spacing w:line="240" w:lineRule="auto"/>
        <w:rPr>
          <w:rFonts w:ascii="Calibri" w:eastAsia="Calibri" w:hAnsi="Calibri" w:cs="Calibri"/>
          <w:color w:val="000000" w:themeColor="text1"/>
        </w:rPr>
      </w:pPr>
    </w:p>
    <w:p w14:paraId="73CBA721" w14:textId="0F0EE6E6" w:rsidR="237A79C5" w:rsidRDefault="237A79C5" w:rsidP="461A1DC7">
      <w:pPr>
        <w:spacing w:line="240" w:lineRule="auto"/>
        <w:rPr>
          <w:b/>
          <w:bCs/>
          <w:sz w:val="24"/>
          <w:szCs w:val="24"/>
        </w:rPr>
      </w:pPr>
      <w:r w:rsidRPr="461A1DC7">
        <w:rPr>
          <w:b/>
          <w:bCs/>
          <w:sz w:val="24"/>
          <w:szCs w:val="24"/>
        </w:rPr>
        <w:lastRenderedPageBreak/>
        <w:t>CONTENTS</w:t>
      </w:r>
    </w:p>
    <w:p w14:paraId="393C3FB2" w14:textId="4E3E7549" w:rsidR="237A79C5" w:rsidRDefault="54C1C47F" w:rsidP="007E2C32">
      <w:pPr>
        <w:tabs>
          <w:tab w:val="right" w:pos="9360"/>
        </w:tabs>
        <w:spacing w:line="240" w:lineRule="auto"/>
      </w:pPr>
      <w:r w:rsidRPr="68F16E84">
        <w:t xml:space="preserve">I. </w:t>
      </w:r>
      <w:r w:rsidR="237A79C5" w:rsidRPr="68F16E84">
        <w:t>Background</w:t>
      </w:r>
      <w:r w:rsidR="02CCEC5E" w:rsidRPr="68F16E84">
        <w:t xml:space="preserve"> . . . . . . . . . . . . . . . . . . . . . . . . . . . . . . . . . . . . . . . . . . . . . . . . . . . . . . . . . . . . . </w:t>
      </w:r>
      <w:r w:rsidR="5C38386B" w:rsidRPr="68F16E84">
        <w:t>.</w:t>
      </w:r>
      <w:r w:rsidR="007E2C32">
        <w:t xml:space="preserve"> . . . . . . . . . . . . .</w:t>
      </w:r>
      <w:r w:rsidR="007E2C32">
        <w:tab/>
      </w:r>
      <w:r w:rsidR="63680618" w:rsidRPr="68F16E84">
        <w:t xml:space="preserve"> </w:t>
      </w:r>
      <w:r w:rsidR="257FD6FD" w:rsidRPr="68F16E84">
        <w:t>2</w:t>
      </w:r>
    </w:p>
    <w:p w14:paraId="34BB7F28" w14:textId="52DAC66F" w:rsidR="237A79C5" w:rsidRDefault="1F250470" w:rsidP="007E2C32">
      <w:pPr>
        <w:tabs>
          <w:tab w:val="right" w:pos="9360"/>
        </w:tabs>
        <w:spacing w:line="240" w:lineRule="auto"/>
      </w:pPr>
      <w:r w:rsidRPr="68F16E84">
        <w:t xml:space="preserve">II. </w:t>
      </w:r>
      <w:r w:rsidR="237A79C5" w:rsidRPr="68F16E84">
        <w:t>Hypotheses/Objectives</w:t>
      </w:r>
      <w:r w:rsidR="621F5EF6" w:rsidRPr="68F16E84">
        <w:t xml:space="preserve"> . . . . . . . . . . . . . . . . . . . . . . . . . . . . . . . . . . . . . . . . . .</w:t>
      </w:r>
      <w:r w:rsidR="6689BBB6" w:rsidRPr="68F16E84">
        <w:t xml:space="preserve"> . . . . . . . . </w:t>
      </w:r>
      <w:r w:rsidR="62FF677F" w:rsidRPr="68F16E84">
        <w:t xml:space="preserve">. </w:t>
      </w:r>
      <w:r w:rsidR="57F3D03D" w:rsidRPr="68F16E84">
        <w:t xml:space="preserve">. </w:t>
      </w:r>
      <w:r w:rsidR="007E2C32">
        <w:t>. . . . . . . . . . . . .</w:t>
      </w:r>
      <w:r w:rsidR="007E2C32">
        <w:tab/>
      </w:r>
      <w:r w:rsidR="00E2347D" w:rsidRPr="68F16E84">
        <w:t>5</w:t>
      </w:r>
    </w:p>
    <w:p w14:paraId="6A77C4D9" w14:textId="79904083" w:rsidR="00FE2F2F" w:rsidRDefault="3BB8B00C" w:rsidP="00FE2F2F">
      <w:pPr>
        <w:tabs>
          <w:tab w:val="right" w:pos="9360"/>
        </w:tabs>
        <w:spacing w:line="240" w:lineRule="auto"/>
      </w:pPr>
      <w:r w:rsidRPr="68F16E84">
        <w:t xml:space="preserve">III. </w:t>
      </w:r>
      <w:r w:rsidR="60F28514" w:rsidRPr="68F16E84">
        <w:t>Methodology</w:t>
      </w:r>
      <w:r w:rsidR="65F84703" w:rsidRPr="68F16E84">
        <w:t xml:space="preserve"> . . . . . . . . . . . . . . . . . . . . . . . . . . . . . . . . . . . . . . . . . .</w:t>
      </w:r>
      <w:r w:rsidR="79D36459" w:rsidRPr="68F16E84">
        <w:t xml:space="preserve"> . . . . . . . .</w:t>
      </w:r>
      <w:r w:rsidR="17390A82" w:rsidRPr="68F16E84">
        <w:t xml:space="preserve"> . </w:t>
      </w:r>
      <w:r w:rsidR="007E2C32">
        <w:t xml:space="preserve">. . . . . . . . . . . . </w:t>
      </w:r>
      <w:r w:rsidR="00FE2F2F">
        <w:t>. . . . . . . . .</w:t>
      </w:r>
      <w:r w:rsidR="00FE2F2F">
        <w:tab/>
      </w:r>
      <w:r w:rsidR="00FE2F2F" w:rsidRPr="68F16E84">
        <w:t>6</w:t>
      </w:r>
    </w:p>
    <w:p w14:paraId="0FC79C1E" w14:textId="3AEA1B39" w:rsidR="00FE2F2F" w:rsidRDefault="00FE2F2F" w:rsidP="00FE2F2F">
      <w:pPr>
        <w:tabs>
          <w:tab w:val="right" w:pos="9360"/>
        </w:tabs>
        <w:spacing w:line="240" w:lineRule="auto"/>
      </w:pPr>
      <w:r w:rsidRPr="68F16E84">
        <w:t>IV. Results . . . . . . . . . . . . . . . . . . . . . . . . . . . . . . . . . . . . . . . . . . . . . . . . . . . . . .</w:t>
      </w:r>
      <w:r>
        <w:t xml:space="preserve"> . . . . . . . . . . . . . . . . . . . . . . .</w:t>
      </w:r>
      <w:r>
        <w:tab/>
      </w:r>
      <w:r w:rsidRPr="68F16E84">
        <w:t>9</w:t>
      </w:r>
    </w:p>
    <w:p w14:paraId="0852781D" w14:textId="338FE5C1" w:rsidR="003E558F" w:rsidRDefault="003E558F" w:rsidP="003E558F">
      <w:pPr>
        <w:tabs>
          <w:tab w:val="right" w:pos="9360"/>
        </w:tabs>
        <w:spacing w:line="240" w:lineRule="auto"/>
      </w:pPr>
      <w:r>
        <w:t xml:space="preserve">V. Integrative Aspects . . . . . . . . . . . . . . . . . . . . . . . . . . . . . . . . . . . . . . . . . . . . . . . . . . . . . . . . . . . . . . . . . . </w:t>
      </w:r>
      <w:r>
        <w:tab/>
        <w:t>1</w:t>
      </w:r>
      <w:r w:rsidR="000D0B98">
        <w:t>2</w:t>
      </w:r>
      <w:r w:rsidR="00714343">
        <w:t xml:space="preserve"> </w:t>
      </w:r>
    </w:p>
    <w:p w14:paraId="61E2CFA5" w14:textId="6A605E7E" w:rsidR="60F28514" w:rsidRDefault="38D65E79" w:rsidP="007E2C32">
      <w:pPr>
        <w:tabs>
          <w:tab w:val="right" w:pos="9360"/>
        </w:tabs>
        <w:spacing w:line="240" w:lineRule="auto"/>
      </w:pPr>
      <w:r w:rsidRPr="68F16E84">
        <w:t xml:space="preserve">VI. </w:t>
      </w:r>
      <w:r w:rsidR="60F28514" w:rsidRPr="68F16E84">
        <w:t>Intellectual Merit</w:t>
      </w:r>
      <w:r w:rsidR="6C85C188" w:rsidRPr="68F16E84">
        <w:t xml:space="preserve"> . . . . . . . . . . . . . . . . . . . . . . . . . . . . . . . . . . . . . . . . . . . . . . . . . . . . . . . </w:t>
      </w:r>
      <w:r w:rsidR="781300B5" w:rsidRPr="68F16E84">
        <w:t>.</w:t>
      </w:r>
      <w:r w:rsidR="22EDD644" w:rsidRPr="68F16E84">
        <w:t xml:space="preserve"> </w:t>
      </w:r>
      <w:r w:rsidR="007E2C32">
        <w:t>. . . . . . . . . . .</w:t>
      </w:r>
      <w:r w:rsidR="007E2C32">
        <w:tab/>
      </w:r>
      <w:r w:rsidR="69FFA414" w:rsidRPr="68F16E84">
        <w:t>12</w:t>
      </w:r>
    </w:p>
    <w:p w14:paraId="71F9CB69" w14:textId="39808A81" w:rsidR="60F28514" w:rsidRDefault="00BB3BBC" w:rsidP="007E2C32">
      <w:pPr>
        <w:tabs>
          <w:tab w:val="right" w:pos="9360"/>
        </w:tabs>
        <w:spacing w:line="240" w:lineRule="auto"/>
      </w:pPr>
      <w:r>
        <w:t>VII</w:t>
      </w:r>
      <w:r w:rsidR="0E36DBFE" w:rsidRPr="68F16E84">
        <w:t xml:space="preserve">. </w:t>
      </w:r>
      <w:r w:rsidR="60F28514" w:rsidRPr="68F16E84">
        <w:t>Broader Impacts</w:t>
      </w:r>
      <w:r w:rsidR="52863880" w:rsidRPr="68F16E84">
        <w:t xml:space="preserve"> . . . . . . . . . . . . . . . . . . . . . . . . . . . . . . . . . . . . . . . . . . . . . . . . . . . . . . .</w:t>
      </w:r>
      <w:r w:rsidR="79DE1D63" w:rsidRPr="68F16E84">
        <w:t xml:space="preserve"> .</w:t>
      </w:r>
      <w:r w:rsidR="277ACA3A" w:rsidRPr="68F16E84">
        <w:t xml:space="preserve"> </w:t>
      </w:r>
      <w:r w:rsidR="007E2C32">
        <w:t>. . . . . . . . . . . .</w:t>
      </w:r>
      <w:r w:rsidR="003E558F">
        <w:t xml:space="preserve"> .</w:t>
      </w:r>
      <w:r w:rsidR="007E2C32">
        <w:tab/>
      </w:r>
      <w:r w:rsidR="79DE1D63" w:rsidRPr="68F16E84">
        <w:t>1</w:t>
      </w:r>
      <w:r w:rsidR="00A75B47">
        <w:t>3</w:t>
      </w:r>
    </w:p>
    <w:p w14:paraId="3081D11F" w14:textId="542CEED3" w:rsidR="41BAB78F" w:rsidRDefault="00BB3BBC" w:rsidP="007E2C32">
      <w:pPr>
        <w:tabs>
          <w:tab w:val="right" w:pos="9360"/>
        </w:tabs>
        <w:spacing w:line="240" w:lineRule="auto"/>
      </w:pPr>
      <w:r>
        <w:t>VIII</w:t>
      </w:r>
      <w:r w:rsidR="41BAB78F" w:rsidRPr="68F16E84">
        <w:t>. References . . . . . . . . . . . . . . . . . . . . . . . . . . . . . . . . . . . . . . . . . . . . . . . . . . . . . . . . . . . . .</w:t>
      </w:r>
      <w:r w:rsidR="37872DB0" w:rsidRPr="68F16E84">
        <w:t xml:space="preserve"> </w:t>
      </w:r>
      <w:r w:rsidR="4E6AA550" w:rsidRPr="68F16E84">
        <w:t xml:space="preserve">. </w:t>
      </w:r>
      <w:r w:rsidR="007E2C32">
        <w:t>. . . . . . . . . . .</w:t>
      </w:r>
      <w:r w:rsidR="007E2C32">
        <w:tab/>
      </w:r>
      <w:r w:rsidR="6DC9FD5F" w:rsidRPr="68F16E84">
        <w:t>1</w:t>
      </w:r>
      <w:r w:rsidR="000D0B98">
        <w:t>3</w:t>
      </w:r>
    </w:p>
    <w:p w14:paraId="1CE51AEA" w14:textId="3A9D1835" w:rsidR="41BAB78F" w:rsidRDefault="00BB3BBC" w:rsidP="007E2C32">
      <w:pPr>
        <w:tabs>
          <w:tab w:val="right" w:pos="9360"/>
        </w:tabs>
        <w:spacing w:line="240" w:lineRule="auto"/>
      </w:pPr>
      <w:r>
        <w:t>I</w:t>
      </w:r>
      <w:r w:rsidR="41BAB78F" w:rsidRPr="68F16E84">
        <w:t>X. Figures . . . . . . . . . . . . . . . . . . . . . . . . . . . . . . . . . . . . . . . . . . . . . . . . . . . . . . . . . . . . . . . . .</w:t>
      </w:r>
      <w:r w:rsidR="1508DCD2" w:rsidRPr="68F16E84">
        <w:t xml:space="preserve"> .</w:t>
      </w:r>
      <w:r w:rsidR="007E2C32">
        <w:t xml:space="preserve"> . . . . . . . . . . . </w:t>
      </w:r>
      <w:r w:rsidR="007E2C32">
        <w:tab/>
      </w:r>
      <w:r w:rsidR="0CB2745E" w:rsidRPr="68F16E84">
        <w:t>18</w:t>
      </w:r>
    </w:p>
    <w:p w14:paraId="41E9FD08" w14:textId="45712A59" w:rsidR="461A1DC7" w:rsidRDefault="461A1DC7" w:rsidP="461A1DC7">
      <w:pPr>
        <w:spacing w:line="240" w:lineRule="auto"/>
        <w:rPr>
          <w:sz w:val="24"/>
          <w:szCs w:val="24"/>
        </w:rPr>
      </w:pPr>
    </w:p>
    <w:p w14:paraId="0F7531AA" w14:textId="5431C391" w:rsidR="69F9B7F5" w:rsidRDefault="69F9B7F5" w:rsidP="461A1DC7">
      <w:pPr>
        <w:pStyle w:val="ListParagraph"/>
        <w:numPr>
          <w:ilvl w:val="0"/>
          <w:numId w:val="44"/>
        </w:numPr>
        <w:spacing w:line="240" w:lineRule="auto"/>
        <w:rPr>
          <w:rFonts w:ascii="Calibri" w:eastAsia="Calibri" w:hAnsi="Calibri" w:cs="Calibri"/>
          <w:b/>
          <w:bCs/>
          <w:color w:val="000000" w:themeColor="text1"/>
          <w:sz w:val="24"/>
          <w:szCs w:val="24"/>
        </w:rPr>
      </w:pPr>
      <w:r w:rsidRPr="461A1DC7">
        <w:rPr>
          <w:rFonts w:ascii="Calibri" w:eastAsia="Calibri" w:hAnsi="Calibri" w:cs="Calibri"/>
          <w:b/>
          <w:bCs/>
          <w:color w:val="000000" w:themeColor="text1"/>
          <w:sz w:val="24"/>
          <w:szCs w:val="24"/>
        </w:rPr>
        <w:t>BACKGROUND</w:t>
      </w:r>
    </w:p>
    <w:p w14:paraId="26AE267F" w14:textId="1CA8B3D7" w:rsidR="6AA58F2F" w:rsidRDefault="6AA58F2F" w:rsidP="68F16E84">
      <w:pPr>
        <w:spacing w:line="240" w:lineRule="auto"/>
        <w:ind w:firstLine="720"/>
        <w:rPr>
          <w:rFonts w:ascii="Calibri" w:eastAsia="Calibri" w:hAnsi="Calibri" w:cs="Calibri"/>
          <w:color w:val="000000" w:themeColor="text1"/>
        </w:rPr>
      </w:pPr>
      <w:r w:rsidRPr="68F16E84">
        <w:rPr>
          <w:rFonts w:ascii="Calibri" w:eastAsia="Calibri" w:hAnsi="Calibri" w:cs="Calibri"/>
          <w:color w:val="000000" w:themeColor="text1"/>
        </w:rPr>
        <w:t xml:space="preserve">The human population has recently surpassed 8 billion and is expected to exceed 9.8 billion by 2050 (UN, 2017), and this expanding population </w:t>
      </w:r>
      <w:r w:rsidR="7BDBD275" w:rsidRPr="68F16E84">
        <w:rPr>
          <w:rFonts w:ascii="Calibri" w:eastAsia="Calibri" w:hAnsi="Calibri" w:cs="Calibri"/>
          <w:color w:val="000000" w:themeColor="text1"/>
        </w:rPr>
        <w:t>requires an expanding food supply</w:t>
      </w:r>
      <w:r w:rsidRPr="68F16E84">
        <w:rPr>
          <w:rFonts w:ascii="Calibri" w:eastAsia="Calibri" w:hAnsi="Calibri" w:cs="Calibri"/>
          <w:color w:val="000000" w:themeColor="text1"/>
        </w:rPr>
        <w:t xml:space="preserve">, with food production projected to increase by 70% from 2005 to 2050 (Noel </w:t>
      </w:r>
      <w:r w:rsidRPr="68F16E84">
        <w:rPr>
          <w:rFonts w:ascii="Calibri" w:eastAsia="Calibri" w:hAnsi="Calibri" w:cs="Calibri"/>
          <w:i/>
          <w:iCs/>
          <w:color w:val="000000" w:themeColor="text1"/>
        </w:rPr>
        <w:t>et al.</w:t>
      </w:r>
      <w:r w:rsidRPr="68F16E84">
        <w:rPr>
          <w:rFonts w:ascii="Calibri" w:eastAsia="Calibri" w:hAnsi="Calibri" w:cs="Calibri"/>
          <w:color w:val="000000" w:themeColor="text1"/>
        </w:rPr>
        <w:t xml:space="preserve">, 2015). The current approach to maximizing crop yield is the use of synthetic fertilizers, chemically manufactured sources of nitrogen, phosphorous, and potassium, which have had environmental impacts including groundwater contamination, water body eutrophication, ecosystem disruption, greenhouse gas emission, and stratospheric ozone depletion (Conley </w:t>
      </w:r>
      <w:r w:rsidRPr="68F16E84">
        <w:rPr>
          <w:rFonts w:ascii="Calibri" w:eastAsia="Calibri" w:hAnsi="Calibri" w:cs="Calibri"/>
          <w:i/>
          <w:iCs/>
          <w:color w:val="000000" w:themeColor="text1"/>
        </w:rPr>
        <w:t xml:space="preserve">et al., </w:t>
      </w:r>
      <w:r w:rsidRPr="68F16E84">
        <w:rPr>
          <w:rFonts w:ascii="Calibri" w:eastAsia="Calibri" w:hAnsi="Calibri" w:cs="Calibri"/>
          <w:color w:val="000000" w:themeColor="text1"/>
        </w:rPr>
        <w:t>2009; Rosa &amp; Gabrielli, 2022). These synthetic fertilizers are also expensive, accounting for 20% to 36% of a farm’s budget, with this cost nearly tripling in the past two years (</w:t>
      </w:r>
      <w:r w:rsidR="35F18624" w:rsidRPr="68F16E84">
        <w:rPr>
          <w:rFonts w:ascii="Calibri" w:eastAsia="Calibri" w:hAnsi="Calibri" w:cs="Calibri"/>
          <w:color w:val="000000" w:themeColor="text1"/>
        </w:rPr>
        <w:t xml:space="preserve">Schnitkey </w:t>
      </w:r>
      <w:r w:rsidR="35F18624" w:rsidRPr="68F16E84">
        <w:rPr>
          <w:rFonts w:ascii="Calibri" w:eastAsia="Calibri" w:hAnsi="Calibri" w:cs="Calibri"/>
          <w:i/>
          <w:iCs/>
          <w:color w:val="000000" w:themeColor="text1"/>
        </w:rPr>
        <w:t xml:space="preserve">et al., </w:t>
      </w:r>
      <w:r w:rsidR="35F18624" w:rsidRPr="68F16E84">
        <w:rPr>
          <w:rFonts w:ascii="Calibri" w:eastAsia="Calibri" w:hAnsi="Calibri" w:cs="Calibri"/>
          <w:color w:val="000000" w:themeColor="text1"/>
        </w:rPr>
        <w:t xml:space="preserve">2021; </w:t>
      </w:r>
      <w:r w:rsidRPr="68F16E84">
        <w:rPr>
          <w:rFonts w:ascii="Calibri" w:eastAsia="Calibri" w:hAnsi="Calibri" w:cs="Calibri"/>
          <w:color w:val="000000" w:themeColor="text1"/>
        </w:rPr>
        <w:t xml:space="preserve">Brownlie </w:t>
      </w:r>
      <w:r w:rsidRPr="68F16E84">
        <w:rPr>
          <w:rFonts w:ascii="Calibri" w:eastAsia="Calibri" w:hAnsi="Calibri" w:cs="Calibri"/>
          <w:i/>
          <w:iCs/>
          <w:color w:val="000000" w:themeColor="text1"/>
        </w:rPr>
        <w:t xml:space="preserve">et al., </w:t>
      </w:r>
      <w:r w:rsidRPr="68F16E84">
        <w:rPr>
          <w:rFonts w:ascii="Calibri" w:eastAsia="Calibri" w:hAnsi="Calibri" w:cs="Calibri"/>
          <w:color w:val="000000" w:themeColor="text1"/>
        </w:rPr>
        <w:t xml:space="preserve">2023). </w:t>
      </w:r>
      <w:r w:rsidR="6B648F6F" w:rsidRPr="68F16E84">
        <w:rPr>
          <w:rFonts w:ascii="Calibri" w:eastAsia="Calibri" w:hAnsi="Calibri" w:cs="Calibri"/>
          <w:color w:val="000000" w:themeColor="text1"/>
        </w:rPr>
        <w:t>A</w:t>
      </w:r>
      <w:r w:rsidR="63711250" w:rsidRPr="68F16E84">
        <w:rPr>
          <w:rFonts w:ascii="Calibri" w:eastAsia="Calibri" w:hAnsi="Calibri" w:cs="Calibri"/>
          <w:color w:val="000000" w:themeColor="text1"/>
        </w:rPr>
        <w:t xml:space="preserve"> recent report has stated that microbial fertilizers have the potential to generate billions in social benefits be reducing the emissions from synthetic fertilizers</w:t>
      </w:r>
      <w:r w:rsidR="2C15D2CB" w:rsidRPr="68F16E84">
        <w:rPr>
          <w:rFonts w:ascii="Calibri" w:eastAsia="Calibri" w:hAnsi="Calibri" w:cs="Calibri"/>
          <w:color w:val="000000" w:themeColor="text1"/>
        </w:rPr>
        <w:t xml:space="preserve"> (UC Innovation Commission, 2023)</w:t>
      </w:r>
      <w:r w:rsidR="63711250" w:rsidRPr="68F16E84">
        <w:rPr>
          <w:rFonts w:ascii="Calibri" w:eastAsia="Calibri" w:hAnsi="Calibri" w:cs="Calibri"/>
          <w:color w:val="000000" w:themeColor="text1"/>
        </w:rPr>
        <w:t>.</w:t>
      </w:r>
      <w:r w:rsidR="168D5E85" w:rsidRPr="68F16E84">
        <w:rPr>
          <w:rFonts w:ascii="Calibri" w:eastAsia="Calibri" w:hAnsi="Calibri" w:cs="Calibri"/>
          <w:color w:val="000000" w:themeColor="text1"/>
        </w:rPr>
        <w:t xml:space="preserve"> Sustainable alternative solutions to synthetic fertilizers are necessary to alleviate the environmental and economic toll of synthetic fertilizers while also feeding an expanding human population (Fitter, 2012).</w:t>
      </w:r>
    </w:p>
    <w:p w14:paraId="62F5A92E" w14:textId="5268EC7C" w:rsidR="6AA58F2F" w:rsidRDefault="6AA58F2F"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 xml:space="preserve">One possible solution is the use of biostimulants, which </w:t>
      </w:r>
      <w:r w:rsidR="00201D98" w:rsidRPr="4825ED53">
        <w:rPr>
          <w:rFonts w:ascii="Calibri" w:eastAsia="Calibri" w:hAnsi="Calibri" w:cs="Calibri"/>
          <w:color w:val="000000" w:themeColor="text1"/>
        </w:rPr>
        <w:t xml:space="preserve">include </w:t>
      </w:r>
      <w:r w:rsidRPr="4825ED53">
        <w:rPr>
          <w:rFonts w:ascii="Calibri" w:eastAsia="Calibri" w:hAnsi="Calibri" w:cs="Calibri"/>
          <w:color w:val="000000" w:themeColor="text1"/>
        </w:rPr>
        <w:t>microorganisms</w:t>
      </w:r>
      <w:r w:rsidR="30DB85E6" w:rsidRPr="4825ED53">
        <w:rPr>
          <w:rFonts w:ascii="Calibri" w:eastAsia="Calibri" w:hAnsi="Calibri" w:cs="Calibri"/>
          <w:color w:val="000000" w:themeColor="text1"/>
        </w:rPr>
        <w:t xml:space="preserve"> </w:t>
      </w:r>
      <w:r w:rsidR="00201D98" w:rsidRPr="4825ED53">
        <w:rPr>
          <w:rFonts w:ascii="Calibri" w:eastAsia="Calibri" w:hAnsi="Calibri" w:cs="Calibri"/>
          <w:color w:val="000000" w:themeColor="text1"/>
        </w:rPr>
        <w:t xml:space="preserve">such as </w:t>
      </w:r>
      <w:r w:rsidR="30DB85E6" w:rsidRPr="4825ED53">
        <w:rPr>
          <w:rFonts w:ascii="Calibri" w:eastAsia="Calibri" w:hAnsi="Calibri" w:cs="Calibri"/>
          <w:color w:val="000000" w:themeColor="text1"/>
        </w:rPr>
        <w:t>plant growth promoting bacteria (PGPB) and</w:t>
      </w:r>
      <w:r w:rsidR="00201D98" w:rsidRPr="4825ED53">
        <w:rPr>
          <w:rFonts w:ascii="Calibri" w:eastAsia="Calibri" w:hAnsi="Calibri" w:cs="Calibri"/>
          <w:color w:val="000000" w:themeColor="text1"/>
        </w:rPr>
        <w:t xml:space="preserve"> arbuscular mycorrhizal</w:t>
      </w:r>
      <w:r w:rsidR="30DB85E6" w:rsidRPr="4825ED53">
        <w:rPr>
          <w:rFonts w:ascii="Calibri" w:eastAsia="Calibri" w:hAnsi="Calibri" w:cs="Calibri"/>
          <w:color w:val="000000" w:themeColor="text1"/>
        </w:rPr>
        <w:t xml:space="preserve"> fungi</w:t>
      </w:r>
      <w:r w:rsidR="00201D98" w:rsidRPr="4825ED53">
        <w:rPr>
          <w:rFonts w:ascii="Calibri" w:eastAsia="Calibri" w:hAnsi="Calibri" w:cs="Calibri"/>
          <w:color w:val="000000" w:themeColor="text1"/>
        </w:rPr>
        <w:t xml:space="preserve"> (AMF</w:t>
      </w:r>
      <w:r w:rsidR="30DB85E6"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and biologically derived compounds </w:t>
      </w:r>
      <w:r w:rsidR="7BAF1936" w:rsidRPr="4825ED53">
        <w:rPr>
          <w:rFonts w:ascii="Calibri" w:eastAsia="Calibri" w:hAnsi="Calibri" w:cs="Calibri"/>
          <w:color w:val="000000" w:themeColor="text1"/>
        </w:rPr>
        <w:t>(</w:t>
      </w:r>
      <w:r w:rsidRPr="4825ED53">
        <w:rPr>
          <w:rFonts w:ascii="Calibri" w:eastAsia="Calibri" w:hAnsi="Calibri" w:cs="Calibri"/>
          <w:color w:val="000000" w:themeColor="text1"/>
        </w:rPr>
        <w:t>humic acid, biochar, kelp extract</w:t>
      </w:r>
      <w:r w:rsidR="600B41CC" w:rsidRPr="4825ED53">
        <w:rPr>
          <w:rFonts w:ascii="Calibri" w:eastAsia="Calibri" w:hAnsi="Calibri" w:cs="Calibri"/>
          <w:color w:val="000000" w:themeColor="text1"/>
        </w:rPr>
        <w:t>, etc.</w:t>
      </w:r>
      <w:r w:rsidR="479F5174"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that promote plant growth, improve crop quality and yield, and increase plant stress tolerance. Applications of </w:t>
      </w:r>
      <w:r w:rsidR="54B541F2" w:rsidRPr="4825ED53">
        <w:rPr>
          <w:rFonts w:ascii="Calibri" w:eastAsia="Calibri" w:hAnsi="Calibri" w:cs="Calibri"/>
          <w:color w:val="000000" w:themeColor="text1"/>
        </w:rPr>
        <w:t>microbial biostimulants</w:t>
      </w:r>
      <w:r w:rsidRPr="4825ED53">
        <w:rPr>
          <w:rFonts w:ascii="Calibri" w:eastAsia="Calibri" w:hAnsi="Calibri" w:cs="Calibri"/>
          <w:color w:val="000000" w:themeColor="text1"/>
        </w:rPr>
        <w:t xml:space="preserve"> have been found to reduce fertilizer requirements by 25%</w:t>
      </w:r>
      <w:r w:rsidR="15EF027A" w:rsidRPr="4825ED53">
        <w:rPr>
          <w:rFonts w:ascii="Calibri" w:eastAsia="Calibri" w:hAnsi="Calibri" w:cs="Calibri"/>
          <w:color w:val="000000" w:themeColor="text1"/>
        </w:rPr>
        <w:t xml:space="preserve"> and increase crop yiel</w:t>
      </w:r>
      <w:r w:rsidR="33228A96" w:rsidRPr="4825ED53">
        <w:rPr>
          <w:rFonts w:ascii="Calibri" w:eastAsia="Calibri" w:hAnsi="Calibri" w:cs="Calibri"/>
          <w:color w:val="000000" w:themeColor="text1"/>
        </w:rPr>
        <w:t>d by 17.9% on average</w:t>
      </w:r>
      <w:r w:rsidR="15EF027A" w:rsidRPr="4825ED53">
        <w:rPr>
          <w:rFonts w:ascii="Calibri" w:eastAsia="Calibri" w:hAnsi="Calibri" w:cs="Calibri"/>
          <w:color w:val="000000" w:themeColor="text1"/>
        </w:rPr>
        <w:t xml:space="preserve"> (</w:t>
      </w:r>
      <w:r w:rsidR="3C3185C0" w:rsidRPr="4825ED53">
        <w:rPr>
          <w:rFonts w:ascii="Calibri" w:eastAsia="Calibri" w:hAnsi="Calibri" w:cs="Calibri"/>
          <w:color w:val="000000" w:themeColor="text1"/>
        </w:rPr>
        <w:t xml:space="preserve">Adesemoye &amp; Kloepper, 2009 ; </w:t>
      </w:r>
      <w:r w:rsidR="6DA7C293" w:rsidRPr="4825ED53">
        <w:rPr>
          <w:rFonts w:ascii="Calibri" w:eastAsia="Calibri" w:hAnsi="Calibri" w:cs="Calibri"/>
          <w:color w:val="000000" w:themeColor="text1"/>
        </w:rPr>
        <w:t xml:space="preserve">Li </w:t>
      </w:r>
      <w:r w:rsidR="6DA7C293" w:rsidRPr="4825ED53">
        <w:rPr>
          <w:rFonts w:ascii="Calibri" w:eastAsia="Calibri" w:hAnsi="Calibri" w:cs="Calibri"/>
          <w:i/>
          <w:iCs/>
          <w:color w:val="000000" w:themeColor="text1"/>
        </w:rPr>
        <w:t xml:space="preserve">et al., </w:t>
      </w:r>
      <w:r w:rsidR="6DA7C293" w:rsidRPr="4825ED53">
        <w:rPr>
          <w:rFonts w:ascii="Calibri" w:eastAsia="Calibri" w:hAnsi="Calibri" w:cs="Calibri"/>
          <w:color w:val="000000" w:themeColor="text1"/>
        </w:rPr>
        <w:t>2022</w:t>
      </w:r>
      <w:r w:rsidR="15EF027A" w:rsidRPr="4825ED53">
        <w:rPr>
          <w:rFonts w:ascii="Calibri" w:eastAsia="Calibri" w:hAnsi="Calibri" w:cs="Calibri"/>
          <w:color w:val="000000" w:themeColor="text1"/>
        </w:rPr>
        <w:t>)</w:t>
      </w:r>
      <w:r w:rsidR="71B2EB92"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w:t>
      </w:r>
      <w:r w:rsidR="4B6D8BF4" w:rsidRPr="4825ED53">
        <w:rPr>
          <w:rFonts w:ascii="Calibri" w:eastAsia="Calibri" w:hAnsi="Calibri" w:cs="Calibri"/>
          <w:color w:val="000000" w:themeColor="text1"/>
        </w:rPr>
        <w:t>W</w:t>
      </w:r>
      <w:r w:rsidRPr="4825ED53">
        <w:rPr>
          <w:rFonts w:ascii="Calibri" w:eastAsia="Calibri" w:hAnsi="Calibri" w:cs="Calibri"/>
          <w:color w:val="000000" w:themeColor="text1"/>
        </w:rPr>
        <w:t>hile biostimulants show promise as a potential alternative for</w:t>
      </w:r>
      <w:r w:rsidR="0035DAF4" w:rsidRPr="4825ED53">
        <w:rPr>
          <w:rFonts w:ascii="Calibri" w:eastAsia="Calibri" w:hAnsi="Calibri" w:cs="Calibri"/>
          <w:color w:val="000000" w:themeColor="text1"/>
        </w:rPr>
        <w:t xml:space="preserve"> or amendment to</w:t>
      </w:r>
      <w:r w:rsidRPr="4825ED53">
        <w:rPr>
          <w:rFonts w:ascii="Calibri" w:eastAsia="Calibri" w:hAnsi="Calibri" w:cs="Calibri"/>
          <w:color w:val="000000" w:themeColor="text1"/>
        </w:rPr>
        <w:t xml:space="preserve"> synthetic fertilizers, </w:t>
      </w:r>
      <w:r w:rsidR="2396A639" w:rsidRPr="4825ED53">
        <w:rPr>
          <w:rFonts w:ascii="Calibri" w:eastAsia="Calibri" w:hAnsi="Calibri" w:cs="Calibri"/>
          <w:color w:val="000000" w:themeColor="text1"/>
        </w:rPr>
        <w:t xml:space="preserve">microbial biostimulants </w:t>
      </w:r>
      <w:r w:rsidRPr="4825ED53">
        <w:rPr>
          <w:rFonts w:ascii="Calibri" w:eastAsia="Calibri" w:hAnsi="Calibri" w:cs="Calibri"/>
          <w:color w:val="000000" w:themeColor="text1"/>
        </w:rPr>
        <w:t xml:space="preserve">are currently held back from widespread implementation due to logistical constraints arising from sub-optimal carrier materials. Carrier materials are necessary for inoculant production, as without a carrier most PGPB populations decline rapidly after inoculation (Bashan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2014). </w:t>
      </w:r>
    </w:p>
    <w:p w14:paraId="03D5B4DE" w14:textId="1BE4A445" w:rsidR="6AA58F2F" w:rsidRDefault="6AA58F2F"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Current carrier materials can be classified as either wet or dry, with dry inoculants</w:t>
      </w:r>
      <w:r w:rsidR="454A3B31" w:rsidRPr="4825ED53">
        <w:rPr>
          <w:rFonts w:ascii="Calibri" w:eastAsia="Calibri" w:hAnsi="Calibri" w:cs="Calibri"/>
          <w:color w:val="000000" w:themeColor="text1"/>
        </w:rPr>
        <w:t xml:space="preserve"> (peat, clay, lignite, etc.)</w:t>
      </w:r>
      <w:r w:rsidRPr="4825ED53">
        <w:rPr>
          <w:rFonts w:ascii="Calibri" w:eastAsia="Calibri" w:hAnsi="Calibri" w:cs="Calibri"/>
          <w:color w:val="000000" w:themeColor="text1"/>
        </w:rPr>
        <w:t xml:space="preserve"> having longer shelf lives, lower contamination risk, and cheaper storage and transportation costs than liquid inoculants (Bashan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2014). </w:t>
      </w:r>
      <w:r w:rsidR="3C92311B" w:rsidRPr="4825ED53">
        <w:rPr>
          <w:rFonts w:ascii="Calibri" w:eastAsia="Calibri" w:hAnsi="Calibri" w:cs="Calibri"/>
          <w:color w:val="000000" w:themeColor="text1"/>
        </w:rPr>
        <w:t xml:space="preserve">Dry carriers can be applied directly to the soil or dissolved in water for a foliar inoculation, while wet carriers are applied almost exclusively as a foliar </w:t>
      </w:r>
      <w:r w:rsidR="3C92311B" w:rsidRPr="4825ED53">
        <w:rPr>
          <w:rFonts w:ascii="Calibri" w:eastAsia="Calibri" w:hAnsi="Calibri" w:cs="Calibri"/>
          <w:color w:val="000000" w:themeColor="text1"/>
        </w:rPr>
        <w:lastRenderedPageBreak/>
        <w:t xml:space="preserve">inoculation. </w:t>
      </w:r>
      <w:r w:rsidR="36AFCCD9" w:rsidRPr="4825ED53">
        <w:rPr>
          <w:rFonts w:ascii="Calibri" w:eastAsia="Calibri" w:hAnsi="Calibri" w:cs="Calibri"/>
          <w:color w:val="000000" w:themeColor="text1"/>
        </w:rPr>
        <w:t xml:space="preserve">Soil inoculation is more effective at increasing yield than foliar inoculation (Li </w:t>
      </w:r>
      <w:r w:rsidR="36AFCCD9" w:rsidRPr="4825ED53">
        <w:rPr>
          <w:rFonts w:ascii="Calibri" w:eastAsia="Calibri" w:hAnsi="Calibri" w:cs="Calibri"/>
          <w:i/>
          <w:iCs/>
          <w:color w:val="000000" w:themeColor="text1"/>
        </w:rPr>
        <w:t xml:space="preserve">et al., </w:t>
      </w:r>
      <w:r w:rsidR="36AFCCD9" w:rsidRPr="4825ED53">
        <w:rPr>
          <w:rFonts w:ascii="Calibri" w:eastAsia="Calibri" w:hAnsi="Calibri" w:cs="Calibri"/>
          <w:color w:val="000000" w:themeColor="text1"/>
        </w:rPr>
        <w:t xml:space="preserve">2022). </w:t>
      </w:r>
      <w:r w:rsidR="00201D98" w:rsidRPr="4825ED53">
        <w:rPr>
          <w:rFonts w:ascii="Calibri" w:eastAsia="Calibri" w:hAnsi="Calibri" w:cs="Calibri"/>
          <w:color w:val="000000" w:themeColor="text1"/>
        </w:rPr>
        <w:t>D</w:t>
      </w:r>
      <w:r w:rsidRPr="4825ED53">
        <w:rPr>
          <w:rFonts w:ascii="Calibri" w:eastAsia="Calibri" w:hAnsi="Calibri" w:cs="Calibri"/>
          <w:color w:val="000000" w:themeColor="text1"/>
        </w:rPr>
        <w:t>ry inoculants have shown inconsistent results in the field</w:t>
      </w:r>
      <w:r w:rsidR="7554B20A" w:rsidRPr="4825ED53">
        <w:rPr>
          <w:rFonts w:ascii="Calibri" w:eastAsia="Calibri" w:hAnsi="Calibri" w:cs="Calibri"/>
          <w:color w:val="000000" w:themeColor="text1"/>
        </w:rPr>
        <w:t xml:space="preserve">, </w:t>
      </w:r>
      <w:r w:rsidR="678FB662" w:rsidRPr="4825ED53">
        <w:rPr>
          <w:rFonts w:ascii="Calibri" w:eastAsia="Calibri" w:hAnsi="Calibri" w:cs="Calibri"/>
          <w:color w:val="000000" w:themeColor="text1"/>
        </w:rPr>
        <w:t>shown</w:t>
      </w:r>
      <w:r w:rsidR="7554B20A" w:rsidRPr="4825ED53">
        <w:rPr>
          <w:rFonts w:ascii="Calibri" w:eastAsia="Calibri" w:hAnsi="Calibri" w:cs="Calibri"/>
          <w:color w:val="000000" w:themeColor="text1"/>
        </w:rPr>
        <w:t xml:space="preserve"> </w:t>
      </w:r>
      <w:r w:rsidR="0F78E4A9" w:rsidRPr="4825ED53">
        <w:rPr>
          <w:rFonts w:ascii="Calibri" w:eastAsia="Calibri" w:hAnsi="Calibri" w:cs="Calibri"/>
          <w:color w:val="000000" w:themeColor="text1"/>
        </w:rPr>
        <w:t>unreliable</w:t>
      </w:r>
      <w:r w:rsidR="2C9AC541" w:rsidRPr="4825ED53">
        <w:rPr>
          <w:rFonts w:ascii="Calibri" w:eastAsia="Calibri" w:hAnsi="Calibri" w:cs="Calibri"/>
          <w:color w:val="000000" w:themeColor="text1"/>
        </w:rPr>
        <w:t xml:space="preserve"> </w:t>
      </w:r>
      <w:r w:rsidR="7554B20A" w:rsidRPr="4825ED53">
        <w:rPr>
          <w:rFonts w:ascii="Calibri" w:eastAsia="Calibri" w:hAnsi="Calibri" w:cs="Calibri"/>
          <w:color w:val="000000" w:themeColor="text1"/>
        </w:rPr>
        <w:t xml:space="preserve">performance in different environments, </w:t>
      </w:r>
      <w:r w:rsidRPr="4825ED53">
        <w:rPr>
          <w:rFonts w:ascii="Calibri" w:eastAsia="Calibri" w:hAnsi="Calibri" w:cs="Calibri"/>
          <w:color w:val="000000" w:themeColor="text1"/>
        </w:rPr>
        <w:t>are often expensive</w:t>
      </w:r>
      <w:r w:rsidR="2BCD2415" w:rsidRPr="4825ED53">
        <w:rPr>
          <w:rFonts w:ascii="Calibri" w:eastAsia="Calibri" w:hAnsi="Calibri" w:cs="Calibri"/>
          <w:color w:val="000000" w:themeColor="text1"/>
        </w:rPr>
        <w:t>, and</w:t>
      </w:r>
      <w:r w:rsidRPr="4825ED53">
        <w:rPr>
          <w:rFonts w:ascii="Calibri" w:eastAsia="Calibri" w:hAnsi="Calibri" w:cs="Calibri"/>
          <w:color w:val="000000" w:themeColor="text1"/>
        </w:rPr>
        <w:t xml:space="preserve"> </w:t>
      </w:r>
      <w:r w:rsidR="189580F0" w:rsidRPr="4825ED53">
        <w:rPr>
          <w:rFonts w:ascii="Calibri" w:eastAsia="Calibri" w:hAnsi="Calibri" w:cs="Calibri"/>
          <w:color w:val="000000" w:themeColor="text1"/>
        </w:rPr>
        <w:t>are easily contaminated</w:t>
      </w:r>
      <w:r w:rsidRPr="4825ED53">
        <w:rPr>
          <w:rFonts w:ascii="Calibri" w:eastAsia="Calibri" w:hAnsi="Calibri" w:cs="Calibri"/>
          <w:color w:val="000000" w:themeColor="text1"/>
        </w:rPr>
        <w:t xml:space="preserve">, preventing their implementation. To achieve the next step towards widespread biostimulant use, inoculation methods must prove that they can reliably maintain microbial viability and efficacy in the field after </w:t>
      </w:r>
      <w:r w:rsidR="7B799023" w:rsidRPr="4825ED53">
        <w:rPr>
          <w:rFonts w:ascii="Calibri" w:eastAsia="Calibri" w:hAnsi="Calibri" w:cs="Calibri"/>
          <w:color w:val="000000" w:themeColor="text1"/>
        </w:rPr>
        <w:t>long-term</w:t>
      </w:r>
      <w:r w:rsidRPr="4825ED53">
        <w:rPr>
          <w:rFonts w:ascii="Calibri" w:eastAsia="Calibri" w:hAnsi="Calibri" w:cs="Calibri"/>
          <w:color w:val="000000" w:themeColor="text1"/>
        </w:rPr>
        <w:t xml:space="preserve"> storage and exposure to environmental stressors, all while being cheap, non-toxic, and simple to use (Bashan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2014).</w:t>
      </w:r>
      <w:r w:rsidR="6B60D963" w:rsidRPr="4825ED53">
        <w:rPr>
          <w:rFonts w:ascii="Calibri" w:eastAsia="Calibri" w:hAnsi="Calibri" w:cs="Calibri"/>
          <w:color w:val="000000" w:themeColor="text1"/>
        </w:rPr>
        <w:t xml:space="preserve"> </w:t>
      </w:r>
    </w:p>
    <w:p w14:paraId="4A08D24A" w14:textId="2C8B9F0C" w:rsidR="6AA58F2F" w:rsidRDefault="6AA58F2F" w:rsidP="68F16E8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A new inoculation method that has shown promise is encapsulation</w:t>
      </w:r>
      <w:r w:rsidR="404291E2" w:rsidRPr="4825ED53">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the process of immobilizing biostimulants in </w:t>
      </w:r>
      <w:r w:rsidR="00201D98" w:rsidRPr="4825ED53">
        <w:rPr>
          <w:rFonts w:ascii="Calibri" w:eastAsia="Calibri" w:hAnsi="Calibri" w:cs="Calibri"/>
          <w:color w:val="000000" w:themeColor="text1"/>
        </w:rPr>
        <w:t xml:space="preserve">droplet-derived </w:t>
      </w:r>
      <w:r w:rsidRPr="4825ED53">
        <w:rPr>
          <w:rFonts w:ascii="Calibri" w:eastAsia="Calibri" w:hAnsi="Calibri" w:cs="Calibri"/>
          <w:color w:val="000000" w:themeColor="text1"/>
        </w:rPr>
        <w:t>beads</w:t>
      </w:r>
      <w:r w:rsidR="06687DBB" w:rsidRPr="4825ED53">
        <w:rPr>
          <w:rFonts w:ascii="Calibri" w:eastAsia="Calibri" w:hAnsi="Calibri" w:cs="Calibri"/>
          <w:color w:val="000000" w:themeColor="text1"/>
        </w:rPr>
        <w:t xml:space="preserve"> which can then be dried for storage and transport</w:t>
      </w:r>
      <w:r w:rsidRPr="4825ED53">
        <w:rPr>
          <w:rFonts w:ascii="Calibri" w:eastAsia="Calibri" w:hAnsi="Calibri" w:cs="Calibri"/>
          <w:color w:val="000000" w:themeColor="text1"/>
        </w:rPr>
        <w:t>. Encapsulation requires an encapsulation base</w:t>
      </w:r>
      <w:r w:rsidR="05078A40" w:rsidRPr="4825ED53">
        <w:rPr>
          <w:rFonts w:ascii="Calibri" w:eastAsia="Calibri" w:hAnsi="Calibri" w:cs="Calibri"/>
          <w:color w:val="000000" w:themeColor="text1"/>
        </w:rPr>
        <w:t>, a protonation acid,</w:t>
      </w:r>
      <w:r w:rsidRPr="4825ED53">
        <w:rPr>
          <w:rFonts w:ascii="Calibri" w:eastAsia="Calibri" w:hAnsi="Calibri" w:cs="Calibri"/>
          <w:color w:val="000000" w:themeColor="text1"/>
        </w:rPr>
        <w:t xml:space="preserve"> a cross-linker</w:t>
      </w:r>
      <w:r w:rsidR="00745C05" w:rsidRPr="4825ED53">
        <w:rPr>
          <w:rFonts w:ascii="Calibri" w:eastAsia="Calibri" w:hAnsi="Calibri" w:cs="Calibri"/>
          <w:color w:val="000000" w:themeColor="text1"/>
        </w:rPr>
        <w:t xml:space="preserve"> (i.e., a </w:t>
      </w:r>
      <w:r w:rsidR="1A2B0168" w:rsidRPr="4825ED53">
        <w:rPr>
          <w:rFonts w:ascii="Calibri" w:eastAsia="Calibri" w:hAnsi="Calibri" w:cs="Calibri"/>
          <w:color w:val="000000" w:themeColor="text1"/>
        </w:rPr>
        <w:t>dicarboxylic acid or other molecule with multiple negatively charged functional group</w:t>
      </w:r>
      <w:r w:rsidR="0D25C28C" w:rsidRPr="4825ED53">
        <w:rPr>
          <w:rFonts w:ascii="Calibri" w:eastAsia="Calibri" w:hAnsi="Calibri" w:cs="Calibri"/>
          <w:color w:val="000000" w:themeColor="text1"/>
        </w:rPr>
        <w:t>s</w:t>
      </w:r>
      <w:r w:rsidR="00745C05"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and additives </w:t>
      </w:r>
      <w:r w:rsidR="00201D98" w:rsidRPr="4825ED53">
        <w:rPr>
          <w:rFonts w:ascii="Calibri" w:eastAsia="Calibri" w:hAnsi="Calibri" w:cs="Calibri"/>
          <w:color w:val="000000" w:themeColor="text1"/>
        </w:rPr>
        <w:t xml:space="preserve">that </w:t>
      </w:r>
      <w:r w:rsidRPr="4825ED53">
        <w:rPr>
          <w:rFonts w:ascii="Calibri" w:eastAsia="Calibri" w:hAnsi="Calibri" w:cs="Calibri"/>
          <w:color w:val="000000" w:themeColor="text1"/>
        </w:rPr>
        <w:t>can be introduced to help with maintaining microbial viabilit</w:t>
      </w:r>
      <w:r w:rsidR="07030F2F" w:rsidRPr="4825ED53">
        <w:rPr>
          <w:rFonts w:ascii="Calibri" w:eastAsia="Calibri" w:hAnsi="Calibri" w:cs="Calibri"/>
          <w:color w:val="000000" w:themeColor="text1"/>
        </w:rPr>
        <w:t>y</w:t>
      </w:r>
      <w:r w:rsidRPr="4825ED53">
        <w:rPr>
          <w:rFonts w:ascii="Calibri" w:eastAsia="Calibri" w:hAnsi="Calibri" w:cs="Calibri"/>
          <w:color w:val="000000" w:themeColor="text1"/>
        </w:rPr>
        <w:t xml:space="preserve">. One encapsulation base that has shown great promise is chitosan, </w:t>
      </w:r>
      <w:r w:rsidR="00201D98" w:rsidRPr="4825ED53">
        <w:rPr>
          <w:rFonts w:ascii="Calibri" w:eastAsia="Calibri" w:hAnsi="Calibri" w:cs="Calibri"/>
          <w:color w:val="000000" w:themeColor="text1"/>
        </w:rPr>
        <w:t>itself</w:t>
      </w:r>
      <w:r w:rsidRPr="4825ED53">
        <w:rPr>
          <w:rFonts w:ascii="Calibri" w:eastAsia="Calibri" w:hAnsi="Calibri" w:cs="Calibri"/>
          <w:color w:val="000000" w:themeColor="text1"/>
        </w:rPr>
        <w:t xml:space="preserve"> </w:t>
      </w:r>
      <w:ins w:id="0" w:author="Zach Peagler" w:date="2025-01-28T08:47:00Z" w16du:dateUtc="2025-01-28T13:47:00Z">
        <w:r w:rsidR="004806F8">
          <w:rPr>
            <w:rFonts w:ascii="Calibri" w:eastAsia="Calibri" w:hAnsi="Calibri" w:cs="Calibri"/>
            <w:color w:val="000000" w:themeColor="text1"/>
          </w:rPr>
          <w:t xml:space="preserve">a </w:t>
        </w:r>
      </w:ins>
      <w:r w:rsidRPr="4825ED53">
        <w:rPr>
          <w:rFonts w:ascii="Calibri" w:eastAsia="Calibri" w:hAnsi="Calibri" w:cs="Calibri"/>
          <w:color w:val="000000" w:themeColor="text1"/>
        </w:rPr>
        <w:t xml:space="preserve">biostimulant that has been shown to increase plant growth and stress tolerance in </w:t>
      </w:r>
      <w:r w:rsidR="31F0DD3F" w:rsidRPr="4825ED53">
        <w:rPr>
          <w:rFonts w:ascii="Calibri" w:eastAsia="Calibri" w:hAnsi="Calibri" w:cs="Calibri"/>
          <w:color w:val="000000" w:themeColor="text1"/>
        </w:rPr>
        <w:t>tomato and</w:t>
      </w:r>
      <w:r w:rsidR="1DC02F45" w:rsidRPr="4825ED53">
        <w:rPr>
          <w:rFonts w:ascii="Calibri" w:eastAsia="Calibri" w:hAnsi="Calibri" w:cs="Calibri"/>
          <w:color w:val="000000" w:themeColor="text1"/>
        </w:rPr>
        <w:t xml:space="preserve"> can entrap </w:t>
      </w:r>
      <w:r w:rsidR="00201D98" w:rsidRPr="4825ED53">
        <w:rPr>
          <w:rFonts w:ascii="Calibri" w:eastAsia="Calibri" w:hAnsi="Calibri" w:cs="Calibri"/>
          <w:color w:val="000000" w:themeColor="text1"/>
        </w:rPr>
        <w:t>microbial</w:t>
      </w:r>
      <w:r w:rsidR="1DC02F45" w:rsidRPr="4825ED53">
        <w:rPr>
          <w:rFonts w:ascii="Calibri" w:eastAsia="Calibri" w:hAnsi="Calibri" w:cs="Calibri"/>
          <w:color w:val="000000" w:themeColor="text1"/>
        </w:rPr>
        <w:t xml:space="preserve"> biostimulants in beads</w:t>
      </w:r>
      <w:r w:rsidR="407383F4" w:rsidRPr="4825ED53">
        <w:rPr>
          <w:rFonts w:ascii="Calibri" w:eastAsia="Calibri" w:hAnsi="Calibri" w:cs="Calibri"/>
          <w:color w:val="000000" w:themeColor="text1"/>
        </w:rPr>
        <w:t xml:space="preserve"> (Chanratana </w:t>
      </w:r>
      <w:r w:rsidR="407383F4" w:rsidRPr="4825ED53">
        <w:rPr>
          <w:rFonts w:ascii="Calibri" w:eastAsia="Calibri" w:hAnsi="Calibri" w:cs="Calibri"/>
          <w:i/>
          <w:iCs/>
          <w:color w:val="000000" w:themeColor="text1"/>
        </w:rPr>
        <w:t xml:space="preserve">et al., </w:t>
      </w:r>
      <w:r w:rsidR="407383F4" w:rsidRPr="4825ED53">
        <w:rPr>
          <w:rFonts w:ascii="Calibri" w:eastAsia="Calibri" w:hAnsi="Calibri" w:cs="Calibri"/>
          <w:color w:val="000000" w:themeColor="text1"/>
        </w:rPr>
        <w:t>2019)</w:t>
      </w:r>
      <w:r w:rsidR="1DC02F45" w:rsidRPr="4825ED53">
        <w:rPr>
          <w:rFonts w:ascii="Calibri" w:eastAsia="Calibri" w:hAnsi="Calibri" w:cs="Calibri"/>
          <w:color w:val="000000" w:themeColor="text1"/>
        </w:rPr>
        <w:t>.</w:t>
      </w:r>
      <w:ins w:id="1" w:author="Zach Peagler" w:date="2025-01-28T08:49:00Z" w16du:dateUtc="2025-01-28T13:49:00Z">
        <w:r w:rsidR="004806F8">
          <w:rPr>
            <w:rFonts w:ascii="Calibri" w:eastAsia="Calibri" w:hAnsi="Calibri" w:cs="Calibri"/>
            <w:color w:val="000000" w:themeColor="text1"/>
          </w:rPr>
          <w:t xml:space="preserve"> Another encapsulation base, alginate, is also a biostimulant that can entrap microbes.</w:t>
        </w:r>
      </w:ins>
      <w:r w:rsidR="1DC02F45" w:rsidRPr="4825ED53">
        <w:rPr>
          <w:rFonts w:ascii="Calibri" w:eastAsia="Calibri" w:hAnsi="Calibri" w:cs="Calibri"/>
          <w:color w:val="000000" w:themeColor="text1"/>
        </w:rPr>
        <w:t xml:space="preserve"> </w:t>
      </w:r>
      <w:r w:rsidR="3EED0D8C" w:rsidRPr="4825ED53">
        <w:rPr>
          <w:rFonts w:ascii="Calibri" w:eastAsia="Calibri" w:hAnsi="Calibri" w:cs="Calibri"/>
          <w:color w:val="000000" w:themeColor="text1"/>
        </w:rPr>
        <w:t xml:space="preserve">Encapsulation has been shown to increase microbial viability in the presence of desiccation stress, as well as allow for a controlled release of the inoculant (Schoebitz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2013). Studies have shown that both bacteria and fungi can be encapsulated and maintain their viability, but many of these studies have been done with alginate rather than chitosan, despite chitosan having been shown to be more effective at maintaining microbial viability than alginate (</w:t>
      </w:r>
      <w:r w:rsidR="7080D12E" w:rsidRPr="4825ED53">
        <w:rPr>
          <w:rFonts w:ascii="Calibri" w:eastAsia="Calibri" w:hAnsi="Calibri" w:cs="Calibri"/>
          <w:color w:val="000000" w:themeColor="text1"/>
        </w:rPr>
        <w:t xml:space="preserve">Declerck, 1996; Bashan &amp; Gonzalez, 1999; </w:t>
      </w:r>
      <w:r w:rsidR="3EED0D8C" w:rsidRPr="4825ED53">
        <w:rPr>
          <w:rFonts w:ascii="Calibri" w:eastAsia="Calibri" w:hAnsi="Calibri" w:cs="Calibri"/>
          <w:color w:val="000000" w:themeColor="text1"/>
        </w:rPr>
        <w:t xml:space="preserve">Chanratana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2018).</w:t>
      </w:r>
      <w:r w:rsidR="33BBC0A4" w:rsidRPr="4825ED53">
        <w:rPr>
          <w:rFonts w:ascii="Calibri" w:eastAsia="Calibri" w:hAnsi="Calibri" w:cs="Calibri"/>
          <w:color w:val="000000" w:themeColor="text1"/>
        </w:rPr>
        <w:t xml:space="preserve"> Studies also suggest that encapsulation is necessary for PGPBs and AMFs to achieve maximum effectiveness and viability while also being practical for implementation by farmers (Bashan </w:t>
      </w:r>
      <w:r w:rsidR="33BBC0A4" w:rsidRPr="4825ED53">
        <w:rPr>
          <w:rFonts w:ascii="Calibri" w:eastAsia="Calibri" w:hAnsi="Calibri" w:cs="Calibri"/>
          <w:i/>
          <w:iCs/>
          <w:color w:val="000000" w:themeColor="text1"/>
        </w:rPr>
        <w:t xml:space="preserve">et al., </w:t>
      </w:r>
      <w:r w:rsidR="33BBC0A4" w:rsidRPr="4825ED53">
        <w:rPr>
          <w:rFonts w:ascii="Calibri" w:eastAsia="Calibri" w:hAnsi="Calibri" w:cs="Calibri"/>
          <w:color w:val="000000" w:themeColor="text1"/>
        </w:rPr>
        <w:t xml:space="preserve">2014; Berninger </w:t>
      </w:r>
      <w:r w:rsidR="33BBC0A4" w:rsidRPr="4825ED53">
        <w:rPr>
          <w:rFonts w:ascii="Calibri" w:eastAsia="Calibri" w:hAnsi="Calibri" w:cs="Calibri"/>
          <w:i/>
          <w:iCs/>
          <w:color w:val="000000" w:themeColor="text1"/>
        </w:rPr>
        <w:t xml:space="preserve">et al., </w:t>
      </w:r>
      <w:r w:rsidR="33BBC0A4" w:rsidRPr="4825ED53">
        <w:rPr>
          <w:rFonts w:ascii="Calibri" w:eastAsia="Calibri" w:hAnsi="Calibri" w:cs="Calibri"/>
          <w:color w:val="000000" w:themeColor="text1"/>
        </w:rPr>
        <w:t>2018).</w:t>
      </w:r>
    </w:p>
    <w:p w14:paraId="0019D3BD" w14:textId="0AB90EAA" w:rsidR="3EED0D8C" w:rsidRDefault="3EED0D8C" w:rsidP="68F16E84">
      <w:pPr>
        <w:spacing w:line="240" w:lineRule="auto"/>
        <w:ind w:firstLine="720"/>
        <w:rPr>
          <w:ins w:id="2" w:author="Zach Peagler" w:date="2025-01-28T08:50:00Z" w16du:dateUtc="2025-01-28T13:50:00Z"/>
          <w:rFonts w:ascii="Calibri" w:eastAsia="Calibri" w:hAnsi="Calibri" w:cs="Calibri"/>
          <w:color w:val="000000" w:themeColor="text1"/>
        </w:rPr>
      </w:pPr>
      <w:r w:rsidRPr="68F16E84">
        <w:rPr>
          <w:rFonts w:ascii="Calibri" w:eastAsia="Calibri" w:hAnsi="Calibri" w:cs="Calibri"/>
          <w:color w:val="000000" w:themeColor="text1"/>
        </w:rPr>
        <w:t xml:space="preserve">Chitosan, as shown in </w:t>
      </w:r>
      <w:r w:rsidRPr="68F16E84">
        <w:rPr>
          <w:rFonts w:ascii="Calibri" w:eastAsia="Calibri" w:hAnsi="Calibri" w:cs="Calibri"/>
          <w:b/>
          <w:bCs/>
          <w:color w:val="000000" w:themeColor="text1"/>
        </w:rPr>
        <w:t xml:space="preserve">Figure 1 </w:t>
      </w:r>
      <w:r w:rsidRPr="68F16E84">
        <w:rPr>
          <w:rFonts w:ascii="Calibri" w:eastAsia="Calibri" w:hAnsi="Calibri" w:cs="Calibri"/>
          <w:color w:val="000000" w:themeColor="text1"/>
        </w:rPr>
        <w:t xml:space="preserve">provided by Hao </w:t>
      </w:r>
      <w:r w:rsidRPr="68F16E84">
        <w:rPr>
          <w:rFonts w:ascii="Calibri" w:eastAsia="Calibri" w:hAnsi="Calibri" w:cs="Calibri"/>
          <w:i/>
          <w:iCs/>
          <w:color w:val="000000" w:themeColor="text1"/>
        </w:rPr>
        <w:t xml:space="preserve">et al. </w:t>
      </w:r>
      <w:r w:rsidRPr="68F16E84">
        <w:rPr>
          <w:rFonts w:ascii="Calibri" w:eastAsia="Calibri" w:hAnsi="Calibri" w:cs="Calibri"/>
          <w:color w:val="000000" w:themeColor="text1"/>
        </w:rPr>
        <w:t xml:space="preserve">(2017), is made up of repeating N-acetylated glucosamine units, </w:t>
      </w:r>
      <w:bookmarkStart w:id="3" w:name="_Int_2bDxTgWf"/>
      <w:r w:rsidR="59D47B63" w:rsidRPr="68F16E84">
        <w:rPr>
          <w:rFonts w:ascii="Calibri" w:eastAsia="Calibri" w:hAnsi="Calibri" w:cs="Calibri"/>
          <w:color w:val="000000" w:themeColor="text1"/>
        </w:rPr>
        <w:t>gener</w:t>
      </w:r>
      <w:r w:rsidRPr="68F16E84">
        <w:rPr>
          <w:rFonts w:ascii="Calibri" w:eastAsia="Calibri" w:hAnsi="Calibri" w:cs="Calibri"/>
          <w:color w:val="000000" w:themeColor="text1"/>
        </w:rPr>
        <w:t>ally 85%</w:t>
      </w:r>
      <w:bookmarkEnd w:id="3"/>
      <w:r w:rsidRPr="68F16E84">
        <w:rPr>
          <w:rFonts w:ascii="Calibri" w:eastAsia="Calibri" w:hAnsi="Calibri" w:cs="Calibri"/>
          <w:color w:val="000000" w:themeColor="text1"/>
        </w:rPr>
        <w:t xml:space="preserve"> deacetylated. When combined with an acid, the deacetylated amine groups protonate, becoming NH3+. This allows the amine groups to act as binding sites for negatively charged functional groups, like those found on cross-linking agents. The acid used to protonate the chitosan, as well as the degree of </w:t>
      </w:r>
      <w:r w:rsidR="6FE846D0" w:rsidRPr="68F16E84">
        <w:rPr>
          <w:rFonts w:ascii="Calibri" w:eastAsia="Calibri" w:hAnsi="Calibri" w:cs="Calibri"/>
          <w:color w:val="000000" w:themeColor="text1"/>
        </w:rPr>
        <w:t>proton</w:t>
      </w:r>
      <w:r w:rsidRPr="68F16E84">
        <w:rPr>
          <w:rFonts w:ascii="Calibri" w:eastAsia="Calibri" w:hAnsi="Calibri" w:cs="Calibri"/>
          <w:color w:val="000000" w:themeColor="text1"/>
        </w:rPr>
        <w:t>ation, have large impacts on the final bead formation and strength, and are likely to alter the microbial release rate</w:t>
      </w:r>
      <w:r w:rsidR="0B6163CC" w:rsidRPr="68F16E84">
        <w:rPr>
          <w:rFonts w:ascii="Calibri" w:eastAsia="Calibri" w:hAnsi="Calibri" w:cs="Calibri"/>
          <w:color w:val="000000" w:themeColor="text1"/>
        </w:rPr>
        <w:t xml:space="preserve"> (Fanaee &amp; Filiaggi, 2023)</w:t>
      </w:r>
      <w:r w:rsidRPr="68F16E84">
        <w:rPr>
          <w:rFonts w:ascii="Calibri" w:eastAsia="Calibri" w:hAnsi="Calibri" w:cs="Calibri"/>
          <w:color w:val="000000" w:themeColor="text1"/>
        </w:rPr>
        <w:t xml:space="preserve">. </w:t>
      </w:r>
      <w:r w:rsidR="0297D7DB" w:rsidRPr="68F16E84">
        <w:rPr>
          <w:rFonts w:ascii="Calibri" w:eastAsia="Calibri" w:hAnsi="Calibri" w:cs="Calibri"/>
          <w:color w:val="000000" w:themeColor="text1"/>
        </w:rPr>
        <w:t>Acetic acid is commonly used as a protonation agent throughout the literature</w:t>
      </w:r>
      <w:r w:rsidR="5428CB2C" w:rsidRPr="68F16E84">
        <w:rPr>
          <w:rFonts w:ascii="Calibri" w:eastAsia="Calibri" w:hAnsi="Calibri" w:cs="Calibri"/>
          <w:color w:val="000000" w:themeColor="text1"/>
        </w:rPr>
        <w:t xml:space="preserve"> (Chanratana </w:t>
      </w:r>
      <w:r w:rsidR="5428CB2C" w:rsidRPr="68F16E84">
        <w:rPr>
          <w:rFonts w:ascii="Calibri" w:eastAsia="Calibri" w:hAnsi="Calibri" w:cs="Calibri"/>
          <w:i/>
          <w:iCs/>
          <w:color w:val="000000" w:themeColor="text1"/>
        </w:rPr>
        <w:t xml:space="preserve">et al., </w:t>
      </w:r>
      <w:r w:rsidR="5428CB2C" w:rsidRPr="68F16E84">
        <w:rPr>
          <w:rFonts w:ascii="Calibri" w:eastAsia="Calibri" w:hAnsi="Calibri" w:cs="Calibri"/>
          <w:color w:val="000000" w:themeColor="text1"/>
        </w:rPr>
        <w:t>2018; Fanaee &amp; Filiaggi, 2023)</w:t>
      </w:r>
      <w:r w:rsidR="1188CF04" w:rsidRPr="68F16E84">
        <w:rPr>
          <w:rFonts w:ascii="Calibri" w:eastAsia="Calibri" w:hAnsi="Calibri" w:cs="Calibri"/>
          <w:color w:val="000000" w:themeColor="text1"/>
        </w:rPr>
        <w:t>.</w:t>
      </w:r>
      <w:r w:rsidR="2094F8B0" w:rsidRPr="68F16E84">
        <w:rPr>
          <w:rFonts w:ascii="Calibri" w:eastAsia="Calibri" w:hAnsi="Calibri" w:cs="Calibri"/>
          <w:color w:val="000000" w:themeColor="text1"/>
        </w:rPr>
        <w:t xml:space="preserve"> No tests have been done with organic acids besides acetic acid to protonate chitosan, and protonation with other organic acids (formic, </w:t>
      </w:r>
      <w:r w:rsidR="3E1C7863" w:rsidRPr="68F16E84">
        <w:rPr>
          <w:rFonts w:ascii="Calibri" w:eastAsia="Calibri" w:hAnsi="Calibri" w:cs="Calibri"/>
          <w:color w:val="000000" w:themeColor="text1"/>
        </w:rPr>
        <w:t xml:space="preserve">propionic, butyric, etc.) may prove useful in altering bead morphology, water adsorption, and release characteristics. </w:t>
      </w:r>
      <w:r w:rsidR="32F40FAE" w:rsidRPr="68F16E84">
        <w:rPr>
          <w:rFonts w:ascii="Calibri" w:eastAsia="Calibri" w:hAnsi="Calibri" w:cs="Calibri"/>
          <w:color w:val="000000" w:themeColor="text1"/>
        </w:rPr>
        <w:t xml:space="preserve">The degree of protonation affects the conformation the polymer takes, as shown in </w:t>
      </w:r>
      <w:r w:rsidR="32F40FAE" w:rsidRPr="68F16E84">
        <w:rPr>
          <w:rFonts w:ascii="Calibri" w:eastAsia="Calibri" w:hAnsi="Calibri" w:cs="Calibri"/>
          <w:b/>
          <w:bCs/>
          <w:color w:val="000000" w:themeColor="text1"/>
        </w:rPr>
        <w:t>Figure 2</w:t>
      </w:r>
      <w:r w:rsidR="32F40FAE" w:rsidRPr="68F16E84">
        <w:rPr>
          <w:rFonts w:ascii="Calibri" w:eastAsia="Calibri" w:hAnsi="Calibri" w:cs="Calibri"/>
          <w:color w:val="000000" w:themeColor="text1"/>
        </w:rPr>
        <w:t xml:space="preserve">, which will also likely affect bead characteristics (Dey </w:t>
      </w:r>
      <w:r w:rsidR="32F40FAE" w:rsidRPr="68F16E84">
        <w:rPr>
          <w:rFonts w:ascii="Calibri" w:eastAsia="Calibri" w:hAnsi="Calibri" w:cs="Calibri"/>
          <w:i/>
          <w:iCs/>
          <w:color w:val="000000" w:themeColor="text1"/>
        </w:rPr>
        <w:t xml:space="preserve">et al., </w:t>
      </w:r>
      <w:r w:rsidR="32F40FAE" w:rsidRPr="68F16E84">
        <w:rPr>
          <w:rFonts w:ascii="Calibri" w:eastAsia="Calibri" w:hAnsi="Calibri" w:cs="Calibri"/>
          <w:color w:val="000000" w:themeColor="text1"/>
        </w:rPr>
        <w:t xml:space="preserve">2016). </w:t>
      </w:r>
      <w:r w:rsidRPr="68F16E84">
        <w:rPr>
          <w:rFonts w:ascii="Calibri" w:eastAsia="Calibri" w:hAnsi="Calibri" w:cs="Calibri"/>
          <w:color w:val="000000" w:themeColor="text1"/>
        </w:rPr>
        <w:t xml:space="preserve">This acid protonation also makes sterilization difficult, as the protonated chitosan cannot be autoclaved without undergoing chain fragmentation, as at </w:t>
      </w:r>
      <w:r w:rsidR="129FA462" w:rsidRPr="68F16E84">
        <w:rPr>
          <w:rFonts w:ascii="Calibri" w:eastAsia="Calibri" w:hAnsi="Calibri" w:cs="Calibri"/>
          <w:color w:val="000000" w:themeColor="text1"/>
        </w:rPr>
        <w:t>elevated temperatures</w:t>
      </w:r>
      <w:r w:rsidRPr="68F16E84">
        <w:rPr>
          <w:rFonts w:ascii="Calibri" w:eastAsia="Calibri" w:hAnsi="Calibri" w:cs="Calibri"/>
          <w:color w:val="000000" w:themeColor="text1"/>
        </w:rPr>
        <w:t xml:space="preserve"> the chitosan is likely to undergo acid hydrolysis, as shown in </w:t>
      </w:r>
      <w:r w:rsidRPr="68F16E84">
        <w:rPr>
          <w:rFonts w:ascii="Calibri" w:eastAsia="Calibri" w:hAnsi="Calibri" w:cs="Calibri"/>
          <w:b/>
          <w:bCs/>
          <w:color w:val="000000" w:themeColor="text1"/>
        </w:rPr>
        <w:t xml:space="preserve">Figure </w:t>
      </w:r>
      <w:r w:rsidR="1AE64C84" w:rsidRPr="68F16E84">
        <w:rPr>
          <w:rFonts w:ascii="Calibri" w:eastAsia="Calibri" w:hAnsi="Calibri" w:cs="Calibri"/>
          <w:b/>
          <w:bCs/>
          <w:color w:val="000000" w:themeColor="text1"/>
        </w:rPr>
        <w:t>3</w:t>
      </w:r>
      <w:r w:rsidRPr="68F16E84">
        <w:rPr>
          <w:rFonts w:ascii="Calibri" w:eastAsia="Calibri" w:hAnsi="Calibri" w:cs="Calibri"/>
          <w:b/>
          <w:bCs/>
          <w:color w:val="000000" w:themeColor="text1"/>
        </w:rPr>
        <w:t>.</w:t>
      </w:r>
      <w:r w:rsidR="5AD4B552" w:rsidRPr="68F16E84">
        <w:rPr>
          <w:rFonts w:ascii="Calibri" w:eastAsia="Calibri" w:hAnsi="Calibri" w:cs="Calibri"/>
          <w:b/>
          <w:bCs/>
          <w:color w:val="000000" w:themeColor="text1"/>
        </w:rPr>
        <w:t xml:space="preserve"> </w:t>
      </w:r>
      <w:r w:rsidRPr="68F16E84">
        <w:rPr>
          <w:rFonts w:ascii="Calibri" w:eastAsia="Calibri" w:hAnsi="Calibri" w:cs="Calibri"/>
          <w:color w:val="000000" w:themeColor="text1"/>
        </w:rPr>
        <w:t>This means that the production of chitosan-encapsulated inoculants will need to either find an order of operations that does not autoclave protonated chitosan or find an alternate method for the sterilization of the</w:t>
      </w:r>
      <w:r w:rsidR="26089448" w:rsidRPr="68F16E84">
        <w:rPr>
          <w:rFonts w:ascii="Calibri" w:eastAsia="Calibri" w:hAnsi="Calibri" w:cs="Calibri"/>
          <w:color w:val="000000" w:themeColor="text1"/>
        </w:rPr>
        <w:t xml:space="preserve"> protonated</w:t>
      </w:r>
      <w:r w:rsidRPr="68F16E84">
        <w:rPr>
          <w:rFonts w:ascii="Calibri" w:eastAsia="Calibri" w:hAnsi="Calibri" w:cs="Calibri"/>
          <w:color w:val="000000" w:themeColor="text1"/>
        </w:rPr>
        <w:t xml:space="preserve"> chitosan solution.</w:t>
      </w:r>
      <w:r w:rsidR="37C5809D" w:rsidRPr="68F16E84">
        <w:rPr>
          <w:rFonts w:ascii="Calibri" w:eastAsia="Calibri" w:hAnsi="Calibri" w:cs="Calibri"/>
          <w:color w:val="000000" w:themeColor="text1"/>
        </w:rPr>
        <w:t xml:space="preserve"> Finding an order of operations to not autoclave chitosan may prove challenging, as chitosan needs to be in an acidic solution to be soluble in water.</w:t>
      </w:r>
    </w:p>
    <w:p w14:paraId="7A3E7037" w14:textId="12A2873A" w:rsidR="004806F8" w:rsidRPr="004806F8" w:rsidRDefault="004806F8" w:rsidP="68F16E84">
      <w:pPr>
        <w:spacing w:line="240" w:lineRule="auto"/>
        <w:ind w:firstLine="720"/>
        <w:rPr>
          <w:rFonts w:ascii="Calibri" w:eastAsia="Calibri" w:hAnsi="Calibri" w:cs="Calibri"/>
          <w:color w:val="000000" w:themeColor="text1"/>
        </w:rPr>
      </w:pPr>
      <w:ins w:id="4" w:author="Zach Peagler" w:date="2025-01-28T08:50:00Z" w16du:dateUtc="2025-01-28T13:50:00Z">
        <w:r>
          <w:rPr>
            <w:rFonts w:ascii="Calibri" w:eastAsia="Calibri" w:hAnsi="Calibri" w:cs="Calibri"/>
            <w:color w:val="000000" w:themeColor="text1"/>
          </w:rPr>
          <w:t xml:space="preserve">Alginate, as shown in </w:t>
        </w:r>
        <w:r>
          <w:rPr>
            <w:rFonts w:ascii="Calibri" w:eastAsia="Calibri" w:hAnsi="Calibri" w:cs="Calibri"/>
            <w:b/>
            <w:bCs/>
            <w:color w:val="000000" w:themeColor="text1"/>
          </w:rPr>
          <w:t>Figure X</w:t>
        </w:r>
        <w:r>
          <w:rPr>
            <w:rFonts w:ascii="Calibri" w:eastAsia="Calibri" w:hAnsi="Calibri" w:cs="Calibri"/>
            <w:b/>
            <w:bCs/>
            <w:i/>
            <w:iCs/>
            <w:color w:val="000000" w:themeColor="text1"/>
          </w:rPr>
          <w:t xml:space="preserve">, </w:t>
        </w:r>
      </w:ins>
      <w:ins w:id="5" w:author="Zach Peagler" w:date="2025-01-28T08:51:00Z" w16du:dateUtc="2025-01-28T13:51:00Z">
        <w:r>
          <w:rPr>
            <w:rFonts w:ascii="Calibri" w:eastAsia="Calibri" w:hAnsi="Calibri" w:cs="Calibri"/>
            <w:color w:val="000000" w:themeColor="text1"/>
          </w:rPr>
          <w:t xml:space="preserve">is made up of randomly distributed </w:t>
        </w:r>
      </w:ins>
      <w:ins w:id="6" w:author="Zach Peagler" w:date="2025-01-28T08:53:00Z" w16du:dateUtc="2025-01-28T13:53:00Z">
        <w:r>
          <w:rPr>
            <w:rFonts w:ascii="Calibri" w:eastAsia="Calibri" w:hAnsi="Calibri" w:cs="Calibri"/>
            <w:color w:val="000000" w:themeColor="text1"/>
          </w:rPr>
          <w:t>β</w:t>
        </w:r>
      </w:ins>
      <w:ins w:id="7" w:author="Zach Peagler" w:date="2025-01-28T08:51:00Z" w16du:dateUtc="2025-01-28T13:51:00Z">
        <w:r>
          <w:rPr>
            <w:rFonts w:ascii="Calibri" w:eastAsia="Calibri" w:hAnsi="Calibri" w:cs="Calibri"/>
            <w:color w:val="000000" w:themeColor="text1"/>
          </w:rPr>
          <w:t xml:space="preserve">-D-mannuronate and </w:t>
        </w:r>
      </w:ins>
      <w:ins w:id="8" w:author="Zach Peagler" w:date="2025-01-28T08:53:00Z" w16du:dateUtc="2025-01-28T13:53:00Z">
        <w:r>
          <w:rPr>
            <w:rFonts w:ascii="Calibri" w:eastAsia="Calibri" w:hAnsi="Calibri" w:cs="Calibri"/>
            <w:color w:val="000000" w:themeColor="text1"/>
          </w:rPr>
          <w:t>α</w:t>
        </w:r>
      </w:ins>
      <w:ins w:id="9" w:author="Zach Peagler" w:date="2025-01-28T08:51:00Z" w16du:dateUtc="2025-01-28T13:51:00Z">
        <w:r>
          <w:rPr>
            <w:rFonts w:ascii="Calibri" w:eastAsia="Calibri" w:hAnsi="Calibri" w:cs="Calibri"/>
            <w:color w:val="000000" w:themeColor="text1"/>
          </w:rPr>
          <w:t>-L-guluronate</w:t>
        </w:r>
      </w:ins>
    </w:p>
    <w:p w14:paraId="01F7C15A" w14:textId="406DE6AB" w:rsidR="3EED0D8C" w:rsidRDefault="3EA0AA85" w:rsidP="68F16E8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As for cross-linking agents, the inorganic sodium tripolyphosphate (TPP)</w:t>
      </w:r>
      <w:r w:rsidR="3EED0D8C" w:rsidRPr="4825ED53">
        <w:rPr>
          <w:rFonts w:ascii="Calibri" w:eastAsia="Calibri" w:hAnsi="Calibri" w:cs="Calibri"/>
          <w:color w:val="000000" w:themeColor="text1"/>
        </w:rPr>
        <w:t xml:space="preserve"> has traditionally been successful in forming inoculated beads with chitosan</w:t>
      </w:r>
      <w:r w:rsidR="3F0F732F" w:rsidRPr="4825ED53">
        <w:rPr>
          <w:rFonts w:ascii="Calibri" w:eastAsia="Calibri" w:hAnsi="Calibri" w:cs="Calibri"/>
          <w:color w:val="000000" w:themeColor="text1"/>
        </w:rPr>
        <w:t>,</w:t>
      </w:r>
      <w:r w:rsidR="3EED0D8C" w:rsidRPr="4825ED53">
        <w:rPr>
          <w:rFonts w:ascii="Calibri" w:eastAsia="Calibri" w:hAnsi="Calibri" w:cs="Calibri"/>
          <w:color w:val="000000" w:themeColor="text1"/>
        </w:rPr>
        <w:t xml:space="preserve"> and is gentle and non-toxic, making it ideal for inoculant production</w:t>
      </w:r>
      <w:r w:rsidR="023A63F4" w:rsidRPr="4825ED53">
        <w:rPr>
          <w:rFonts w:ascii="Calibri" w:eastAsia="Calibri" w:hAnsi="Calibri" w:cs="Calibri"/>
          <w:color w:val="000000" w:themeColor="text1"/>
        </w:rPr>
        <w:t xml:space="preserve"> (Chanratana </w:t>
      </w:r>
      <w:r w:rsidR="023A63F4" w:rsidRPr="4825ED53">
        <w:rPr>
          <w:rFonts w:ascii="Calibri" w:eastAsia="Calibri" w:hAnsi="Calibri" w:cs="Calibri"/>
          <w:i/>
          <w:iCs/>
          <w:color w:val="000000" w:themeColor="text1"/>
        </w:rPr>
        <w:t xml:space="preserve">et al., </w:t>
      </w:r>
      <w:r w:rsidR="023A63F4" w:rsidRPr="4825ED53">
        <w:rPr>
          <w:rFonts w:ascii="Calibri" w:eastAsia="Calibri" w:hAnsi="Calibri" w:cs="Calibri"/>
          <w:color w:val="000000" w:themeColor="text1"/>
        </w:rPr>
        <w:t>2019)</w:t>
      </w:r>
      <w:r w:rsidR="3EED0D8C" w:rsidRPr="4825ED53">
        <w:rPr>
          <w:rFonts w:ascii="Calibri" w:eastAsia="Calibri" w:hAnsi="Calibri" w:cs="Calibri"/>
          <w:color w:val="000000" w:themeColor="text1"/>
        </w:rPr>
        <w:t xml:space="preserve">. The capture efficiency of some, but not all, bioactive </w:t>
      </w:r>
      <w:r w:rsidR="3EED0D8C" w:rsidRPr="4825ED53">
        <w:rPr>
          <w:rFonts w:ascii="Calibri" w:eastAsia="Calibri" w:hAnsi="Calibri" w:cs="Calibri"/>
          <w:color w:val="000000" w:themeColor="text1"/>
        </w:rPr>
        <w:lastRenderedPageBreak/>
        <w:t>compounds depend on the cross-linker's pH, and understanding under what conditions the cross-linker enables high efficiency biostimulant capture is of high importance to inoculant production</w:t>
      </w:r>
      <w:r w:rsidR="60FDC151" w:rsidRPr="4825ED53">
        <w:rPr>
          <w:rFonts w:ascii="Calibri" w:eastAsia="Calibri" w:hAnsi="Calibri" w:cs="Calibri"/>
          <w:color w:val="000000" w:themeColor="text1"/>
        </w:rPr>
        <w:t xml:space="preserve"> (Ghanem &amp; Skonberg, 2001)</w:t>
      </w:r>
      <w:r w:rsidR="3EED0D8C" w:rsidRPr="4825ED53">
        <w:rPr>
          <w:rFonts w:ascii="Calibri" w:eastAsia="Calibri" w:hAnsi="Calibri" w:cs="Calibri"/>
          <w:color w:val="000000" w:themeColor="text1"/>
        </w:rPr>
        <w:t>.</w:t>
      </w:r>
      <w:r w:rsidR="5C30B6D6" w:rsidRPr="4825ED53">
        <w:rPr>
          <w:rFonts w:ascii="Calibri" w:eastAsia="Calibri" w:hAnsi="Calibri" w:cs="Calibri"/>
          <w:color w:val="000000" w:themeColor="text1"/>
        </w:rPr>
        <w:t xml:space="preserve"> There could be environmental concerns about </w:t>
      </w:r>
      <w:r w:rsidR="41CCD92A" w:rsidRPr="4825ED53">
        <w:rPr>
          <w:rFonts w:ascii="Calibri" w:eastAsia="Calibri" w:hAnsi="Calibri" w:cs="Calibri"/>
          <w:color w:val="000000" w:themeColor="text1"/>
        </w:rPr>
        <w:t xml:space="preserve">developing sustainable agriculture solutions that use TPP, an inorganic substance attributed to be partially responsible for water body eutrophication (Greenwood </w:t>
      </w:r>
      <w:r w:rsidR="41CCD92A" w:rsidRPr="4825ED53">
        <w:rPr>
          <w:rFonts w:ascii="Calibri" w:eastAsia="Calibri" w:hAnsi="Calibri" w:cs="Calibri"/>
          <w:i/>
          <w:iCs/>
          <w:color w:val="000000" w:themeColor="text1"/>
        </w:rPr>
        <w:t xml:space="preserve">et al., </w:t>
      </w:r>
      <w:r w:rsidR="41CCD92A" w:rsidRPr="4825ED53">
        <w:rPr>
          <w:rFonts w:ascii="Calibri" w:eastAsia="Calibri" w:hAnsi="Calibri" w:cs="Calibri"/>
          <w:color w:val="000000" w:themeColor="text1"/>
        </w:rPr>
        <w:t>1997).</w:t>
      </w:r>
      <w:r w:rsidR="6863FB31" w:rsidRPr="4825ED53">
        <w:rPr>
          <w:rFonts w:ascii="Calibri" w:eastAsia="Calibri" w:hAnsi="Calibri" w:cs="Calibri"/>
          <w:color w:val="000000" w:themeColor="text1"/>
        </w:rPr>
        <w:t xml:space="preserve"> Due to their cross-linked nature with chitosan, </w:t>
      </w:r>
      <w:r w:rsidR="00EC325E" w:rsidRPr="4825ED53">
        <w:rPr>
          <w:rFonts w:ascii="Calibri" w:eastAsia="Calibri" w:hAnsi="Calibri" w:cs="Calibri"/>
          <w:color w:val="000000" w:themeColor="text1"/>
        </w:rPr>
        <w:t>it is unlikely that</w:t>
      </w:r>
      <w:r w:rsidR="6863FB31" w:rsidRPr="4825ED53">
        <w:rPr>
          <w:rFonts w:ascii="Calibri" w:eastAsia="Calibri" w:hAnsi="Calibri" w:cs="Calibri"/>
          <w:color w:val="000000" w:themeColor="text1"/>
        </w:rPr>
        <w:t xml:space="preserve"> </w:t>
      </w:r>
      <w:r w:rsidR="00EC325E" w:rsidRPr="4825ED53">
        <w:rPr>
          <w:rFonts w:ascii="Calibri" w:eastAsia="Calibri" w:hAnsi="Calibri" w:cs="Calibri"/>
          <w:color w:val="000000" w:themeColor="text1"/>
        </w:rPr>
        <w:t xml:space="preserve">such solutions are </w:t>
      </w:r>
      <w:r w:rsidR="6863FB31" w:rsidRPr="4825ED53">
        <w:rPr>
          <w:rFonts w:ascii="Calibri" w:eastAsia="Calibri" w:hAnsi="Calibri" w:cs="Calibri"/>
          <w:color w:val="000000" w:themeColor="text1"/>
        </w:rPr>
        <w:t>susceptible to runoff in the manner traditional synthetic fertilizers are, but more testing is required</w:t>
      </w:r>
      <w:r w:rsidR="4E1D042E" w:rsidRPr="4825ED53">
        <w:rPr>
          <w:rFonts w:ascii="Calibri" w:eastAsia="Calibri" w:hAnsi="Calibri" w:cs="Calibri"/>
          <w:color w:val="000000" w:themeColor="text1"/>
        </w:rPr>
        <w:t xml:space="preserve"> to examine the runoff potential of </w:t>
      </w:r>
      <w:r w:rsidR="0CD3BA01" w:rsidRPr="4825ED53">
        <w:rPr>
          <w:rFonts w:ascii="Calibri" w:eastAsia="Calibri" w:hAnsi="Calibri" w:cs="Calibri"/>
          <w:color w:val="000000" w:themeColor="text1"/>
        </w:rPr>
        <w:t>encapsulated beads</w:t>
      </w:r>
      <w:r w:rsidR="4E1D042E" w:rsidRPr="4825ED53">
        <w:rPr>
          <w:rFonts w:ascii="Calibri" w:eastAsia="Calibri" w:hAnsi="Calibri" w:cs="Calibri"/>
          <w:color w:val="000000" w:themeColor="text1"/>
        </w:rPr>
        <w:t xml:space="preserve"> cross-linked with TPP. </w:t>
      </w:r>
      <w:r w:rsidR="361E3FCA" w:rsidRPr="4825ED53">
        <w:rPr>
          <w:rFonts w:ascii="Calibri" w:eastAsia="Calibri" w:hAnsi="Calibri" w:cs="Calibri"/>
          <w:color w:val="000000" w:themeColor="text1"/>
        </w:rPr>
        <w:t xml:space="preserve">Should this be an issue, another option for cross-linking </w:t>
      </w:r>
      <w:r w:rsidR="7EE3459B" w:rsidRPr="4825ED53">
        <w:rPr>
          <w:rFonts w:ascii="Calibri" w:eastAsia="Calibri" w:hAnsi="Calibri" w:cs="Calibri"/>
          <w:color w:val="000000" w:themeColor="text1"/>
        </w:rPr>
        <w:t>is the use of</w:t>
      </w:r>
      <w:r w:rsidR="361E3FCA" w:rsidRPr="4825ED53">
        <w:rPr>
          <w:rFonts w:ascii="Calibri" w:eastAsia="Calibri" w:hAnsi="Calibri" w:cs="Calibri"/>
          <w:color w:val="000000" w:themeColor="text1"/>
        </w:rPr>
        <w:t xml:space="preserve"> organic </w:t>
      </w:r>
      <w:r w:rsidR="5DC23A2A" w:rsidRPr="4825ED53">
        <w:rPr>
          <w:rFonts w:ascii="Calibri" w:eastAsia="Calibri" w:hAnsi="Calibri" w:cs="Calibri"/>
          <w:color w:val="000000" w:themeColor="text1"/>
        </w:rPr>
        <w:t>multi-</w:t>
      </w:r>
      <w:r w:rsidR="361E3FCA" w:rsidRPr="4825ED53">
        <w:rPr>
          <w:rFonts w:ascii="Calibri" w:eastAsia="Calibri" w:hAnsi="Calibri" w:cs="Calibri"/>
          <w:color w:val="000000" w:themeColor="text1"/>
        </w:rPr>
        <w:t>carboxylic acids, such as glutaric</w:t>
      </w:r>
      <w:r w:rsidR="217CAE25" w:rsidRPr="4825ED53">
        <w:rPr>
          <w:rFonts w:ascii="Calibri" w:eastAsia="Calibri" w:hAnsi="Calibri" w:cs="Calibri"/>
          <w:color w:val="000000" w:themeColor="text1"/>
        </w:rPr>
        <w:t>, citric, or</w:t>
      </w:r>
      <w:r w:rsidR="361E3FCA" w:rsidRPr="4825ED53">
        <w:rPr>
          <w:rFonts w:ascii="Calibri" w:eastAsia="Calibri" w:hAnsi="Calibri" w:cs="Calibri"/>
          <w:color w:val="000000" w:themeColor="text1"/>
        </w:rPr>
        <w:t xml:space="preserve"> malonic acid.</w:t>
      </w:r>
    </w:p>
    <w:p w14:paraId="7135F73A" w14:textId="04D5A127" w:rsidR="3EED0D8C" w:rsidRDefault="3EED0D8C" w:rsidP="19EBEC61">
      <w:pPr>
        <w:spacing w:line="240" w:lineRule="auto"/>
        <w:ind w:firstLine="720"/>
        <w:rPr>
          <w:rFonts w:ascii="Calibri" w:eastAsia="Calibri" w:hAnsi="Calibri" w:cs="Calibri"/>
          <w:color w:val="000000" w:themeColor="text1"/>
        </w:rPr>
      </w:pPr>
      <w:r w:rsidRPr="19EBEC61">
        <w:rPr>
          <w:rFonts w:ascii="Calibri" w:eastAsia="Calibri" w:hAnsi="Calibri" w:cs="Calibri"/>
          <w:color w:val="000000" w:themeColor="text1"/>
        </w:rPr>
        <w:t>Additives are a key component to increasing microbial viability when encapsulated and desiccated.</w:t>
      </w:r>
      <w:r w:rsidR="231A98A7" w:rsidRPr="19EBEC61">
        <w:rPr>
          <w:rFonts w:ascii="Calibri" w:eastAsia="Calibri" w:hAnsi="Calibri" w:cs="Calibri"/>
          <w:color w:val="000000" w:themeColor="text1"/>
        </w:rPr>
        <w:t xml:space="preserve"> </w:t>
      </w:r>
      <w:r w:rsidRPr="19EBEC61">
        <w:rPr>
          <w:rFonts w:ascii="Calibri" w:eastAsia="Calibri" w:hAnsi="Calibri" w:cs="Calibri"/>
          <w:color w:val="000000" w:themeColor="text1"/>
        </w:rPr>
        <w:t>Sugars, such as sucrose, glucose, and trehalose, can form biological glasses when desiccated which help prevent degradation of macromolecules in bacteria by replacing the hydrogen bonds on polar residues normally occupied by water, as well as physically immobilizing the macromolecules present in the cell, preventing protein aggregation, protein misfolding, and molecular crowding (</w:t>
      </w:r>
      <w:r w:rsidR="4500382D" w:rsidRPr="19EBEC61">
        <w:rPr>
          <w:rFonts w:ascii="Calibri" w:eastAsia="Calibri" w:hAnsi="Calibri" w:cs="Calibri"/>
          <w:color w:val="000000" w:themeColor="text1"/>
        </w:rPr>
        <w:t xml:space="preserve">Potts, 1994; </w:t>
      </w:r>
      <w:r w:rsidRPr="19EBEC61">
        <w:rPr>
          <w:rFonts w:ascii="Calibri" w:eastAsia="Calibri" w:hAnsi="Calibri" w:cs="Calibri"/>
          <w:color w:val="000000" w:themeColor="text1"/>
        </w:rPr>
        <w:t xml:space="preserve">Crowe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1998). Because of th</w:t>
      </w:r>
      <w:r w:rsidR="111FD4B0" w:rsidRPr="19EBEC61">
        <w:rPr>
          <w:rFonts w:ascii="Calibri" w:eastAsia="Calibri" w:hAnsi="Calibri" w:cs="Calibri"/>
          <w:color w:val="000000" w:themeColor="text1"/>
        </w:rPr>
        <w:t>ese properties</w:t>
      </w:r>
      <w:r w:rsidRPr="19EBEC61">
        <w:rPr>
          <w:rFonts w:ascii="Calibri" w:eastAsia="Calibri" w:hAnsi="Calibri" w:cs="Calibri"/>
          <w:color w:val="000000" w:themeColor="text1"/>
        </w:rPr>
        <w:t xml:space="preserve">, sugars are commonly used to increase desiccation tolerance (Strasser </w:t>
      </w:r>
      <w:r w:rsidRPr="19EBEC61">
        <w:rPr>
          <w:rFonts w:ascii="Calibri" w:eastAsia="Calibri" w:hAnsi="Calibri" w:cs="Calibri"/>
          <w:i/>
          <w:iCs/>
          <w:color w:val="000000" w:themeColor="text1"/>
        </w:rPr>
        <w:t>et al</w:t>
      </w:r>
      <w:r w:rsidRPr="19EBEC61">
        <w:rPr>
          <w:rFonts w:ascii="Calibri" w:eastAsia="Calibri" w:hAnsi="Calibri" w:cs="Calibri"/>
          <w:color w:val="000000" w:themeColor="text1"/>
        </w:rPr>
        <w:t xml:space="preserve">., 2009; Huang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2017).</w:t>
      </w:r>
      <w:r w:rsidR="7D3E86FA" w:rsidRPr="19EBEC61">
        <w:rPr>
          <w:rFonts w:ascii="Calibri" w:eastAsia="Calibri" w:hAnsi="Calibri" w:cs="Calibri"/>
          <w:color w:val="000000" w:themeColor="text1"/>
        </w:rPr>
        <w:t xml:space="preserve"> </w:t>
      </w:r>
      <w:r w:rsidRPr="19EBEC61">
        <w:rPr>
          <w:rFonts w:ascii="Calibri" w:eastAsia="Calibri" w:hAnsi="Calibri" w:cs="Calibri"/>
          <w:color w:val="000000" w:themeColor="text1"/>
        </w:rPr>
        <w:t xml:space="preserve">Antioxidants such as glutathione, ascorbic acid, and vitamin E help prevent oxidation and the ensuing reactive oxygen species (ROS) cell damage (Franca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2007) and would be worth experimenting with to understand how they interact with microbes in the encapsulation matrix following desiccation.</w:t>
      </w:r>
      <w:r w:rsidR="6B29B9A2" w:rsidRPr="19EBEC61">
        <w:rPr>
          <w:rFonts w:ascii="Calibri" w:eastAsia="Calibri" w:hAnsi="Calibri" w:cs="Calibri"/>
          <w:color w:val="000000" w:themeColor="text1"/>
        </w:rPr>
        <w:t xml:space="preserve"> </w:t>
      </w:r>
    </w:p>
    <w:p w14:paraId="7A99CCF4" w14:textId="2909613C" w:rsidR="00EE62E4" w:rsidRDefault="0C5A049C"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Desiccation is necessary for the successful commercialization of an encapsulation-based carrier material.</w:t>
      </w:r>
      <w:r w:rsidR="748235FA" w:rsidRPr="4825ED53">
        <w:rPr>
          <w:rFonts w:ascii="Calibri" w:eastAsia="Calibri" w:hAnsi="Calibri" w:cs="Calibri"/>
          <w:color w:val="000000" w:themeColor="text1"/>
        </w:rPr>
        <w:t xml:space="preserve"> Desiccation </w:t>
      </w:r>
      <w:r w:rsidR="316B7E17" w:rsidRPr="4825ED53">
        <w:rPr>
          <w:rFonts w:ascii="Calibri" w:eastAsia="Calibri" w:hAnsi="Calibri" w:cs="Calibri"/>
          <w:color w:val="000000" w:themeColor="text1"/>
        </w:rPr>
        <w:t>can increase the</w:t>
      </w:r>
      <w:r w:rsidR="748235FA" w:rsidRPr="4825ED53">
        <w:rPr>
          <w:rFonts w:ascii="Calibri" w:eastAsia="Calibri" w:hAnsi="Calibri" w:cs="Calibri"/>
          <w:color w:val="000000" w:themeColor="text1"/>
        </w:rPr>
        <w:t xml:space="preserve"> encapsulated microbial density, stop bacterial metabolism, and lower transportation and storage costs, but desiccation is also known to be one of the main causes of</w:t>
      </w:r>
      <w:r w:rsidR="75972BE1" w:rsidRPr="4825ED53">
        <w:rPr>
          <w:rFonts w:ascii="Calibri" w:eastAsia="Calibri" w:hAnsi="Calibri" w:cs="Calibri"/>
          <w:color w:val="000000" w:themeColor="text1"/>
        </w:rPr>
        <w:t xml:space="preserve"> unviability i</w:t>
      </w:r>
      <w:r w:rsidR="748235FA" w:rsidRPr="4825ED53">
        <w:rPr>
          <w:rFonts w:ascii="Calibri" w:eastAsia="Calibri" w:hAnsi="Calibri" w:cs="Calibri"/>
          <w:color w:val="000000" w:themeColor="text1"/>
        </w:rPr>
        <w:t xml:space="preserve">n inoculants </w:t>
      </w:r>
      <w:r w:rsidR="1F095ACD" w:rsidRPr="4825ED53">
        <w:rPr>
          <w:rFonts w:ascii="Calibri" w:eastAsia="Calibri" w:hAnsi="Calibri" w:cs="Calibri"/>
          <w:color w:val="000000" w:themeColor="text1"/>
        </w:rPr>
        <w:t xml:space="preserve">(Meng </w:t>
      </w:r>
      <w:r w:rsidR="1F095ACD" w:rsidRPr="4825ED53">
        <w:rPr>
          <w:rFonts w:ascii="Calibri" w:eastAsia="Calibri" w:hAnsi="Calibri" w:cs="Calibri"/>
          <w:i/>
          <w:iCs/>
          <w:color w:val="000000" w:themeColor="text1"/>
        </w:rPr>
        <w:t xml:space="preserve">et al., </w:t>
      </w:r>
      <w:r w:rsidR="1F095ACD" w:rsidRPr="4825ED53">
        <w:rPr>
          <w:rFonts w:ascii="Calibri" w:eastAsia="Calibri" w:hAnsi="Calibri" w:cs="Calibri"/>
          <w:color w:val="000000" w:themeColor="text1"/>
        </w:rPr>
        <w:t xml:space="preserve">2008; </w:t>
      </w:r>
      <w:r w:rsidR="748235FA" w:rsidRPr="4825ED53">
        <w:rPr>
          <w:rFonts w:ascii="Calibri" w:eastAsia="Calibri" w:hAnsi="Calibri" w:cs="Calibri"/>
          <w:color w:val="000000" w:themeColor="text1"/>
        </w:rPr>
        <w:t xml:space="preserve">Berninger </w:t>
      </w:r>
      <w:r w:rsidR="748235FA" w:rsidRPr="4825ED53">
        <w:rPr>
          <w:rFonts w:ascii="Calibri" w:eastAsia="Calibri" w:hAnsi="Calibri" w:cs="Calibri"/>
          <w:i/>
          <w:iCs/>
          <w:color w:val="000000" w:themeColor="text1"/>
        </w:rPr>
        <w:t xml:space="preserve">et al., </w:t>
      </w:r>
      <w:r w:rsidR="748235FA" w:rsidRPr="4825ED53">
        <w:rPr>
          <w:rFonts w:ascii="Calibri" w:eastAsia="Calibri" w:hAnsi="Calibri" w:cs="Calibri"/>
          <w:color w:val="000000" w:themeColor="text1"/>
        </w:rPr>
        <w:t>2018). Microbes are not inherently tolerant to desiccation</w:t>
      </w:r>
      <w:r w:rsidR="00EE62E4" w:rsidRPr="4825ED53">
        <w:rPr>
          <w:rFonts w:ascii="Calibri" w:eastAsia="Calibri" w:hAnsi="Calibri" w:cs="Calibri"/>
          <w:color w:val="000000" w:themeColor="text1"/>
        </w:rPr>
        <w:t>.</w:t>
      </w:r>
      <w:r w:rsidR="748235FA" w:rsidRPr="4825ED53">
        <w:rPr>
          <w:rFonts w:ascii="Calibri" w:eastAsia="Calibri" w:hAnsi="Calibri" w:cs="Calibri"/>
          <w:color w:val="000000" w:themeColor="text1"/>
        </w:rPr>
        <w:t xml:space="preserve"> </w:t>
      </w:r>
      <w:r w:rsidR="00EE62E4" w:rsidRPr="4825ED53">
        <w:rPr>
          <w:rFonts w:ascii="Calibri" w:eastAsia="Calibri" w:hAnsi="Calibri" w:cs="Calibri"/>
          <w:color w:val="000000" w:themeColor="text1"/>
        </w:rPr>
        <w:t xml:space="preserve">Desiccation induces oxidative stress from ROS buildup and is known to damage membranes, proteins, and DNA of cells, with protein damage thought to be the leading cause of desiccation-induced cell death (Franca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2007; Tapia &amp; Koshland, 2014). Previously, desiccation has been shown to induce protein aggregation, which subsequently induces molecular crowding, lipid peroxidation, ROS production, and leakage in the cell (Wang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2012; Bednarska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2013; Tapia &amp; Koshland, 2014). In addition, the removal of water can cause protein misfolding and changes to the protein’s structure, which can lead to cell damage.</w:t>
      </w:r>
    </w:p>
    <w:p w14:paraId="4F271FE4" w14:textId="5768AE42" w:rsidR="3EED0D8C" w:rsidRDefault="00EE62E4" w:rsidP="00EE62E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D</w:t>
      </w:r>
      <w:r w:rsidR="748235FA" w:rsidRPr="4825ED53">
        <w:rPr>
          <w:rFonts w:ascii="Calibri" w:eastAsia="Calibri" w:hAnsi="Calibri" w:cs="Calibri"/>
          <w:color w:val="000000" w:themeColor="text1"/>
        </w:rPr>
        <w:t>espite multiple endogenous mechanisms for dealing with desiccation stress, and finding methods to increase desiccation tolerance in microbes is key to successful inoculant production (Greffe &amp; Michiels, 2020).</w:t>
      </w:r>
      <w:r w:rsidR="62C62D5C" w:rsidRPr="4825ED53">
        <w:rPr>
          <w:rFonts w:ascii="Calibri" w:eastAsia="Calibri" w:hAnsi="Calibri" w:cs="Calibri"/>
          <w:color w:val="000000" w:themeColor="text1"/>
        </w:rPr>
        <w:t xml:space="preserve"> </w:t>
      </w:r>
      <w:r w:rsidR="3EED0D8C" w:rsidRPr="4825ED53">
        <w:rPr>
          <w:rFonts w:ascii="Calibri" w:eastAsia="Calibri" w:hAnsi="Calibri" w:cs="Calibri"/>
          <w:color w:val="000000" w:themeColor="text1"/>
        </w:rPr>
        <w:t xml:space="preserve">Air drying is a simple technique that involves exposing the inoculated beads to </w:t>
      </w:r>
      <w:r w:rsidR="72B3EFF0" w:rsidRPr="4825ED53">
        <w:rPr>
          <w:rFonts w:ascii="Calibri" w:eastAsia="Calibri" w:hAnsi="Calibri" w:cs="Calibri"/>
          <w:color w:val="000000" w:themeColor="text1"/>
        </w:rPr>
        <w:t xml:space="preserve">air </w:t>
      </w:r>
      <w:r w:rsidR="3EED0D8C" w:rsidRPr="4825ED53">
        <w:rPr>
          <w:rFonts w:ascii="Calibri" w:eastAsia="Calibri" w:hAnsi="Calibri" w:cs="Calibri"/>
          <w:color w:val="000000" w:themeColor="text1"/>
        </w:rPr>
        <w:t xml:space="preserve">at ambient pressure or under a vacuum (Santivarangkna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 xml:space="preserve">2007), and is highly effective at a low cost. There are many different approaches to air drying, ranging from simple airtight containers filled with a desiccant, such as silica gel, all the way to complex vacuum heated chambers with shaking plates (Berninger </w:t>
      </w:r>
      <w:r w:rsidR="3EED0D8C" w:rsidRPr="4825ED53">
        <w:rPr>
          <w:rFonts w:ascii="Calibri" w:eastAsia="Calibri" w:hAnsi="Calibri" w:cs="Calibri"/>
          <w:i/>
          <w:iCs/>
          <w:color w:val="000000" w:themeColor="text1"/>
        </w:rPr>
        <w:t>et al</w:t>
      </w:r>
      <w:r w:rsidR="3EED0D8C" w:rsidRPr="4825ED53">
        <w:rPr>
          <w:rFonts w:ascii="Calibri" w:eastAsia="Calibri" w:hAnsi="Calibri" w:cs="Calibri"/>
          <w:color w:val="000000" w:themeColor="text1"/>
        </w:rPr>
        <w:t xml:space="preserve">., 2018). The inoculant density heavily influences desiccation time, with more densely packed inoculants requiring longer drying times. Air drying also enables the microbes in the inoculant to produce endogenous responses to drought stress, increasing their viability. </w:t>
      </w:r>
    </w:p>
    <w:p w14:paraId="21042A59" w14:textId="31896908" w:rsidR="6AE261B3" w:rsidRDefault="00E42E06"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In addition to questions associated with developments of inoculated beads, the</w:t>
      </w:r>
      <w:r w:rsidR="6AE261B3" w:rsidRPr="4825ED53">
        <w:rPr>
          <w:rFonts w:ascii="Calibri" w:eastAsia="Calibri" w:hAnsi="Calibri" w:cs="Calibri"/>
          <w:color w:val="000000" w:themeColor="text1"/>
        </w:rPr>
        <w:t xml:space="preserve"> timing at which the inoculants are introduced to the plant has been shown to greatly influence the inoculation efficiency, with some strains showing increased performance with seed inoculation, and others showing increased performance with soil inoculation </w:t>
      </w:r>
      <w:r w:rsidR="674D72B1" w:rsidRPr="4825ED53">
        <w:rPr>
          <w:rFonts w:ascii="Calibri" w:eastAsia="Calibri" w:hAnsi="Calibri" w:cs="Calibri"/>
          <w:color w:val="000000" w:themeColor="text1"/>
        </w:rPr>
        <w:t xml:space="preserve">(Ciccillo </w:t>
      </w:r>
      <w:r w:rsidR="674D72B1" w:rsidRPr="4825ED53">
        <w:rPr>
          <w:rFonts w:ascii="Calibri" w:eastAsia="Calibri" w:hAnsi="Calibri" w:cs="Calibri"/>
          <w:i/>
          <w:iCs/>
          <w:color w:val="000000" w:themeColor="text1"/>
        </w:rPr>
        <w:t xml:space="preserve">et al., </w:t>
      </w:r>
      <w:r w:rsidR="674D72B1" w:rsidRPr="4825ED53">
        <w:rPr>
          <w:rFonts w:ascii="Calibri" w:eastAsia="Calibri" w:hAnsi="Calibri" w:cs="Calibri"/>
          <w:color w:val="000000" w:themeColor="text1"/>
        </w:rPr>
        <w:t xml:space="preserve">2002; </w:t>
      </w:r>
      <w:r w:rsidR="6AE261B3" w:rsidRPr="4825ED53">
        <w:rPr>
          <w:rFonts w:ascii="Calibri" w:eastAsia="Calibri" w:hAnsi="Calibri" w:cs="Calibri"/>
          <w:color w:val="000000" w:themeColor="text1"/>
        </w:rPr>
        <w:t xml:space="preserve">Afzal </w:t>
      </w:r>
      <w:r w:rsidR="6AE261B3" w:rsidRPr="4825ED53">
        <w:rPr>
          <w:rFonts w:ascii="Calibri" w:eastAsia="Calibri" w:hAnsi="Calibri" w:cs="Calibri"/>
          <w:i/>
          <w:iCs/>
          <w:color w:val="000000" w:themeColor="text1"/>
        </w:rPr>
        <w:t xml:space="preserve">et al., </w:t>
      </w:r>
      <w:r w:rsidR="6AE261B3" w:rsidRPr="4825ED53">
        <w:rPr>
          <w:rFonts w:ascii="Calibri" w:eastAsia="Calibri" w:hAnsi="Calibri" w:cs="Calibri"/>
          <w:color w:val="000000" w:themeColor="text1"/>
        </w:rPr>
        <w:t xml:space="preserve">2011). Biotic factors also influence inoculation efficiency, and can be inhibited by factors like microbiome priority effects and niche overlap (Verbruggen </w:t>
      </w:r>
      <w:r w:rsidR="6AE261B3" w:rsidRPr="4825ED53">
        <w:rPr>
          <w:rFonts w:ascii="Calibri" w:eastAsia="Calibri" w:hAnsi="Calibri" w:cs="Calibri"/>
          <w:i/>
          <w:iCs/>
          <w:color w:val="000000" w:themeColor="text1"/>
        </w:rPr>
        <w:t xml:space="preserve">et al., </w:t>
      </w:r>
      <w:r w:rsidR="6AE261B3" w:rsidRPr="4825ED53">
        <w:rPr>
          <w:rFonts w:ascii="Calibri" w:eastAsia="Calibri" w:hAnsi="Calibri" w:cs="Calibri"/>
          <w:color w:val="000000" w:themeColor="text1"/>
        </w:rPr>
        <w:t>2012).</w:t>
      </w:r>
    </w:p>
    <w:p w14:paraId="0E71D714" w14:textId="4922C9A3" w:rsidR="7A331CC7" w:rsidRDefault="7A331CC7" w:rsidP="19EBEC61">
      <w:pPr>
        <w:spacing w:line="240" w:lineRule="auto"/>
        <w:ind w:firstLine="720"/>
        <w:rPr>
          <w:rFonts w:ascii="Calibri" w:eastAsia="Calibri" w:hAnsi="Calibri" w:cs="Calibri"/>
          <w:color w:val="000000" w:themeColor="text1"/>
        </w:rPr>
      </w:pPr>
      <w:r w:rsidRPr="19EBEC61">
        <w:rPr>
          <w:rFonts w:ascii="Calibri" w:eastAsia="Calibri" w:hAnsi="Calibri" w:cs="Calibri"/>
          <w:color w:val="000000" w:themeColor="text1"/>
        </w:rPr>
        <w:lastRenderedPageBreak/>
        <w:t>Another</w:t>
      </w:r>
      <w:r w:rsidR="43E9AFAD" w:rsidRPr="19EBEC61">
        <w:rPr>
          <w:rFonts w:ascii="Calibri" w:eastAsia="Calibri" w:hAnsi="Calibri" w:cs="Calibri"/>
          <w:color w:val="000000" w:themeColor="text1"/>
        </w:rPr>
        <w:t xml:space="preserve"> route to sustainability is the use of low-water intensity farming, such as hydroponic farming. This approach reduces the potential for nutrient runoff and produces greater yields, however this often comes at the cost of crop quality</w:t>
      </w:r>
      <w:r w:rsidR="571D08C7" w:rsidRPr="19EBEC61">
        <w:rPr>
          <w:rFonts w:ascii="Calibri" w:eastAsia="Calibri" w:hAnsi="Calibri" w:cs="Calibri"/>
          <w:color w:val="000000" w:themeColor="text1"/>
        </w:rPr>
        <w:t xml:space="preserve"> (Stamatakis </w:t>
      </w:r>
      <w:r w:rsidR="571D08C7" w:rsidRPr="19EBEC61">
        <w:rPr>
          <w:rFonts w:ascii="Calibri" w:eastAsia="Calibri" w:hAnsi="Calibri" w:cs="Calibri"/>
          <w:i/>
          <w:iCs/>
          <w:color w:val="000000" w:themeColor="text1"/>
        </w:rPr>
        <w:t xml:space="preserve">et al, </w:t>
      </w:r>
      <w:r w:rsidR="571D08C7" w:rsidRPr="19EBEC61">
        <w:rPr>
          <w:rFonts w:ascii="Calibri" w:eastAsia="Calibri" w:hAnsi="Calibri" w:cs="Calibri"/>
          <w:color w:val="000000" w:themeColor="text1"/>
        </w:rPr>
        <w:t>2003)</w:t>
      </w:r>
      <w:r w:rsidR="43E9AFAD" w:rsidRPr="19EBEC61">
        <w:rPr>
          <w:rFonts w:ascii="Calibri" w:eastAsia="Calibri" w:hAnsi="Calibri" w:cs="Calibri"/>
          <w:color w:val="000000" w:themeColor="text1"/>
        </w:rPr>
        <w:t>. Salt stress produces greater crop quality, often at the cost of yield</w:t>
      </w:r>
      <w:r w:rsidR="7345900C" w:rsidRPr="19EBEC61">
        <w:rPr>
          <w:rFonts w:ascii="Calibri" w:eastAsia="Calibri" w:hAnsi="Calibri" w:cs="Calibri"/>
          <w:color w:val="000000" w:themeColor="text1"/>
        </w:rPr>
        <w:t xml:space="preserve"> by inducing blossom-end rot, which results in unmarketable fruit (Rosadi </w:t>
      </w:r>
      <w:r w:rsidR="7345900C" w:rsidRPr="19EBEC61">
        <w:rPr>
          <w:rFonts w:ascii="Calibri" w:eastAsia="Calibri" w:hAnsi="Calibri" w:cs="Calibri"/>
          <w:i/>
          <w:iCs/>
          <w:color w:val="000000" w:themeColor="text1"/>
        </w:rPr>
        <w:t xml:space="preserve">et al., </w:t>
      </w:r>
      <w:r w:rsidR="7345900C" w:rsidRPr="19EBEC61">
        <w:rPr>
          <w:rFonts w:ascii="Calibri" w:eastAsia="Calibri" w:hAnsi="Calibri" w:cs="Calibri"/>
          <w:color w:val="000000" w:themeColor="text1"/>
        </w:rPr>
        <w:t>2014)</w:t>
      </w:r>
      <w:r w:rsidR="43E9AFAD" w:rsidRPr="19EBEC61">
        <w:rPr>
          <w:rFonts w:ascii="Calibri" w:eastAsia="Calibri" w:hAnsi="Calibri" w:cs="Calibri"/>
          <w:color w:val="000000" w:themeColor="text1"/>
        </w:rPr>
        <w:t>. By combining these techniques with the application of biostimulants, it should be possible to offset the quality-quantity tradeoff</w:t>
      </w:r>
      <w:r w:rsidR="187342B6" w:rsidRPr="19EBEC61">
        <w:rPr>
          <w:rFonts w:ascii="Calibri" w:eastAsia="Calibri" w:hAnsi="Calibri" w:cs="Calibri"/>
          <w:color w:val="000000" w:themeColor="text1"/>
        </w:rPr>
        <w:t>, achieving a large yield of high quality fruit</w:t>
      </w:r>
      <w:r w:rsidR="43E9AFAD" w:rsidRPr="19EBEC61">
        <w:rPr>
          <w:rFonts w:ascii="Calibri" w:eastAsia="Calibri" w:hAnsi="Calibri" w:cs="Calibri"/>
          <w:color w:val="000000" w:themeColor="text1"/>
        </w:rPr>
        <w:t>.</w:t>
      </w:r>
    </w:p>
    <w:p w14:paraId="4A22A29C" w14:textId="13C9F56D" w:rsidR="2489640F" w:rsidRDefault="691450BD"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 xml:space="preserve">Multiple studies have shown that combinations of </w:t>
      </w:r>
      <w:r w:rsidR="3A98C8E3" w:rsidRPr="4825ED53">
        <w:rPr>
          <w:rFonts w:ascii="Calibri" w:eastAsia="Calibri" w:hAnsi="Calibri" w:cs="Calibri"/>
          <w:color w:val="000000" w:themeColor="text1"/>
        </w:rPr>
        <w:t>PGPBs</w:t>
      </w:r>
      <w:r w:rsidRPr="4825ED53">
        <w:rPr>
          <w:rFonts w:ascii="Calibri" w:eastAsia="Calibri" w:hAnsi="Calibri" w:cs="Calibri"/>
          <w:color w:val="000000" w:themeColor="text1"/>
        </w:rPr>
        <w:t xml:space="preserve"> are more effective than </w:t>
      </w:r>
      <w:r w:rsidR="0DB82629" w:rsidRPr="4825ED53">
        <w:rPr>
          <w:rFonts w:ascii="Calibri" w:eastAsia="Calibri" w:hAnsi="Calibri" w:cs="Calibri"/>
          <w:color w:val="000000" w:themeColor="text1"/>
        </w:rPr>
        <w:t xml:space="preserve">lone </w:t>
      </w:r>
      <w:r w:rsidRPr="4825ED53">
        <w:rPr>
          <w:rFonts w:ascii="Calibri" w:eastAsia="Calibri" w:hAnsi="Calibri" w:cs="Calibri"/>
          <w:color w:val="000000" w:themeColor="text1"/>
        </w:rPr>
        <w:t>PGPBs</w:t>
      </w:r>
      <w:r w:rsidR="6E0A63B3" w:rsidRPr="4825ED53">
        <w:rPr>
          <w:rFonts w:ascii="Calibri" w:eastAsia="Calibri" w:hAnsi="Calibri" w:cs="Calibri"/>
          <w:color w:val="000000" w:themeColor="text1"/>
        </w:rPr>
        <w:t xml:space="preserve"> (</w:t>
      </w:r>
      <w:r w:rsidR="3DAF436C" w:rsidRPr="4825ED53">
        <w:rPr>
          <w:rFonts w:ascii="Calibri" w:eastAsia="Calibri" w:hAnsi="Calibri" w:cs="Calibri"/>
          <w:color w:val="000000" w:themeColor="text1"/>
        </w:rPr>
        <w:t xml:space="preserve">Madhaiyan </w:t>
      </w:r>
      <w:r w:rsidR="3DAF436C" w:rsidRPr="4825ED53">
        <w:rPr>
          <w:rFonts w:ascii="Calibri" w:eastAsia="Calibri" w:hAnsi="Calibri" w:cs="Calibri"/>
          <w:i/>
          <w:iCs/>
          <w:color w:val="000000" w:themeColor="text1"/>
        </w:rPr>
        <w:t xml:space="preserve">et al., </w:t>
      </w:r>
      <w:r w:rsidR="3DAF436C" w:rsidRPr="4825ED53">
        <w:rPr>
          <w:rFonts w:ascii="Calibri" w:eastAsia="Calibri" w:hAnsi="Calibri" w:cs="Calibri"/>
          <w:color w:val="000000" w:themeColor="text1"/>
        </w:rPr>
        <w:t xml:space="preserve">2009; ; He </w:t>
      </w:r>
      <w:r w:rsidR="3DAF436C" w:rsidRPr="4825ED53">
        <w:rPr>
          <w:rFonts w:ascii="Calibri" w:eastAsia="Calibri" w:hAnsi="Calibri" w:cs="Calibri"/>
          <w:i/>
          <w:iCs/>
          <w:color w:val="000000" w:themeColor="text1"/>
        </w:rPr>
        <w:t xml:space="preserve">et al., </w:t>
      </w:r>
      <w:r w:rsidR="3DAF436C" w:rsidRPr="4825ED53">
        <w:rPr>
          <w:rFonts w:ascii="Calibri" w:eastAsia="Calibri" w:hAnsi="Calibri" w:cs="Calibri"/>
          <w:color w:val="000000" w:themeColor="text1"/>
        </w:rPr>
        <w:t>2019</w:t>
      </w:r>
      <w:r w:rsidR="6E0A63B3" w:rsidRPr="4825ED53">
        <w:rPr>
          <w:rFonts w:ascii="Calibri" w:eastAsia="Calibri" w:hAnsi="Calibri" w:cs="Calibri"/>
          <w:color w:val="000000" w:themeColor="text1"/>
        </w:rPr>
        <w:t>)</w:t>
      </w:r>
      <w:r w:rsidRPr="4825ED53">
        <w:rPr>
          <w:rFonts w:ascii="Calibri" w:eastAsia="Calibri" w:hAnsi="Calibri" w:cs="Calibri"/>
          <w:color w:val="000000" w:themeColor="text1"/>
        </w:rPr>
        <w:t>.</w:t>
      </w:r>
      <w:r w:rsidR="4690C6AF" w:rsidRPr="4825ED53">
        <w:rPr>
          <w:rFonts w:ascii="Calibri" w:eastAsia="Calibri" w:hAnsi="Calibri" w:cs="Calibri"/>
          <w:color w:val="000000" w:themeColor="text1"/>
        </w:rPr>
        <w:t xml:space="preserve"> </w:t>
      </w:r>
      <w:r w:rsidR="6EF2280F" w:rsidRPr="4825ED53">
        <w:rPr>
          <w:rFonts w:ascii="Calibri" w:eastAsia="Calibri" w:hAnsi="Calibri" w:cs="Calibri"/>
          <w:color w:val="000000" w:themeColor="text1"/>
        </w:rPr>
        <w:t xml:space="preserve">The exact biostimulant load depends on the target crop and </w:t>
      </w:r>
      <w:r w:rsidR="702900D0" w:rsidRPr="4825ED53">
        <w:rPr>
          <w:rFonts w:ascii="Calibri" w:eastAsia="Calibri" w:hAnsi="Calibri" w:cs="Calibri"/>
          <w:color w:val="000000" w:themeColor="text1"/>
        </w:rPr>
        <w:t>soil conditions. To this end, multiple microbes will be considered for use in a final biostimulant consortium, with emphasis on those that have already been proven to provide benefits to tomato plants</w:t>
      </w:r>
      <w:r w:rsidR="00EE62E4" w:rsidRPr="4825ED53">
        <w:rPr>
          <w:rFonts w:ascii="Calibri" w:eastAsia="Calibri" w:hAnsi="Calibri" w:cs="Calibri"/>
          <w:color w:val="000000" w:themeColor="text1"/>
        </w:rPr>
        <w:t>:</w:t>
      </w:r>
    </w:p>
    <w:p w14:paraId="2DDA545E" w14:textId="4E13D9C4" w:rsidR="74D6B139" w:rsidRDefault="0CAD4AEB" w:rsidP="4825ED53">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Azospirillum brasilense - </w:t>
      </w:r>
      <w:r w:rsidRPr="4825ED53">
        <w:rPr>
          <w:rFonts w:ascii="Calibri" w:eastAsia="Calibri" w:hAnsi="Calibri" w:cs="Calibri"/>
          <w:color w:val="000000" w:themeColor="text1"/>
        </w:rPr>
        <w:t xml:space="preserve">PGPB that benefits the plant via nitrogen fixation, siderophore production, and by increasing lateral root growth (Sahoo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2014; Li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2005), and has been shown to increase plant stress tolerance (Casanovas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It has been shown to increase crop yield and plant nitrogen, phosphorous, and potassium content (Askary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2009). It has also been reported to work well with</w:t>
      </w:r>
      <w:r w:rsidRPr="4825ED53">
        <w:rPr>
          <w:rFonts w:ascii="Calibri" w:eastAsia="Calibri" w:hAnsi="Calibri" w:cs="Calibri"/>
          <w:i/>
          <w:iCs/>
          <w:color w:val="000000" w:themeColor="text1"/>
        </w:rPr>
        <w:t xml:space="preserve"> Methylobacterium oryzae</w:t>
      </w:r>
      <w:r w:rsidRPr="4825ED53">
        <w:rPr>
          <w:rFonts w:ascii="Calibri" w:eastAsia="Calibri" w:hAnsi="Calibri" w:cs="Calibri"/>
          <w:color w:val="000000" w:themeColor="text1"/>
        </w:rPr>
        <w:t xml:space="preserve"> (Madhaiyan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2009)</w:t>
      </w:r>
      <w:r w:rsidR="051DA39B" w:rsidRPr="4825ED53">
        <w:rPr>
          <w:rFonts w:ascii="Calibri" w:eastAsia="Calibri" w:hAnsi="Calibri" w:cs="Calibri"/>
          <w:color w:val="000000" w:themeColor="text1"/>
        </w:rPr>
        <w:t>.</w:t>
      </w:r>
    </w:p>
    <w:p w14:paraId="0030BED8" w14:textId="54817ED9" w:rsidR="74D6B139" w:rsidRDefault="74D6B139" w:rsidP="4825ED53">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Azotobacter chroococcum - </w:t>
      </w:r>
      <w:r w:rsidRPr="4825ED53">
        <w:rPr>
          <w:rFonts w:ascii="Calibri" w:eastAsia="Calibri" w:hAnsi="Calibri" w:cs="Calibri"/>
          <w:color w:val="000000" w:themeColor="text1"/>
        </w:rPr>
        <w:t xml:space="preserve">PGPB that operates via nitrogen fixation, phosphate solubilization, and vitamin, indole acetic acid (IAA), gibberellin (GA), hydrogen cyanide (HCN), siderophore, and cytokinin (CK) production (Abd El-Fattah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2013; Revillas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2000; Wani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2007). Shown to increase germination rates and aboveground biomass and crop quality and yield in maize (Zahir et al, 2005).</w:t>
      </w:r>
    </w:p>
    <w:p w14:paraId="09963E0B" w14:textId="7C22557C" w:rsidR="74D6B139" w:rsidRDefault="74D6B139" w:rsidP="4825ED53">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Bacillus subtilis - </w:t>
      </w:r>
      <w:r w:rsidRPr="4825ED53">
        <w:rPr>
          <w:rFonts w:ascii="Calibri" w:eastAsia="Calibri" w:hAnsi="Calibri" w:cs="Calibri"/>
          <w:color w:val="000000" w:themeColor="text1"/>
        </w:rPr>
        <w:t xml:space="preserve">PGPB that has been shown to improve fruit quality and yield in tomato (Mena-Violante &amp; Olalde-Portugal, 2007; Kokalis-Burelle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and shown to increase metabolite production (Sharaf-Eldin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2008). Shown to solubilize phosphate, fix nitrogen, produce IAA, CK, GA, HCN, and antibiotics, as well as exhibiting phytase activity (Ahmad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2008; Arkhipova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2005; Yao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2006). It has been used as a biocontrol agent against aphids and pathogenic bacteria (Kokalis-Burelle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w:t>
      </w:r>
    </w:p>
    <w:p w14:paraId="4149BB6B" w14:textId="4BA27D6B" w:rsidR="74D6B139" w:rsidRDefault="74D6B139" w:rsidP="4825ED53">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Methylobacterium oryzae - </w:t>
      </w:r>
      <w:r w:rsidRPr="4825ED53">
        <w:rPr>
          <w:rFonts w:ascii="Calibri" w:eastAsia="Calibri" w:hAnsi="Calibri" w:cs="Calibri"/>
          <w:color w:val="000000" w:themeColor="text1"/>
        </w:rPr>
        <w:t xml:space="preserve">PGPB that has been shown to improve fruit quality and yield in tomato in both foliar and chitosan encapsulated inoculations (Chanratana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2019).</w:t>
      </w:r>
      <w:r w:rsidR="3BE316F8" w:rsidRPr="4825ED53">
        <w:rPr>
          <w:rFonts w:ascii="Calibri" w:eastAsia="Calibri" w:hAnsi="Calibri" w:cs="Calibri"/>
          <w:color w:val="000000" w:themeColor="text1"/>
        </w:rPr>
        <w:t xml:space="preserve"> Operates through </w:t>
      </w:r>
      <w:r w:rsidRPr="4825ED53">
        <w:rPr>
          <w:rFonts w:ascii="Calibri" w:eastAsia="Calibri" w:hAnsi="Calibri" w:cs="Calibri"/>
          <w:color w:val="000000" w:themeColor="text1"/>
        </w:rPr>
        <w:t xml:space="preserve">phytohormone (auxin and cytokinin) production, stress reduction via ACC deaminase production, </w:t>
      </w:r>
      <w:r w:rsidR="5B7D1885" w:rsidRPr="4825ED53">
        <w:rPr>
          <w:rFonts w:ascii="Calibri" w:eastAsia="Calibri" w:hAnsi="Calibri" w:cs="Calibri"/>
          <w:color w:val="000000" w:themeColor="text1"/>
        </w:rPr>
        <w:t xml:space="preserve">increased </w:t>
      </w:r>
      <w:r w:rsidRPr="4825ED53">
        <w:rPr>
          <w:rFonts w:ascii="Calibri" w:eastAsia="Calibri" w:hAnsi="Calibri" w:cs="Calibri"/>
          <w:color w:val="000000" w:themeColor="text1"/>
        </w:rPr>
        <w:t xml:space="preserve">nutrient availability through nitrogen fixation, and as a biopesticide (Chauhan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2015).</w:t>
      </w:r>
    </w:p>
    <w:p w14:paraId="04DEA923" w14:textId="2993BF3B" w:rsidR="74D6B139" w:rsidRDefault="74D6B139" w:rsidP="4825ED53">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Pseudomonas putida - </w:t>
      </w:r>
      <w:r w:rsidRPr="4825ED53">
        <w:rPr>
          <w:rFonts w:ascii="Calibri" w:eastAsia="Calibri" w:hAnsi="Calibri" w:cs="Calibri"/>
          <w:color w:val="000000" w:themeColor="text1"/>
        </w:rPr>
        <w:t xml:space="preserve">PGPB that increases plant growth by solubilizing phosphate and producing IAA and siderophores (Hariprasad &amp; Niranjana, 2009). Shown to inhibit ethylene production (Mayak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1999). Shown to significantly increase tomato fruit macro- and micronutrient content (He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2019). Shown to increase potassium, magnesium, and calcium uptake and decrease sodium uptake (Yao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2010). Also shown to increase root and shoot growth (Glick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1997; Hall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1996).</w:t>
      </w:r>
    </w:p>
    <w:p w14:paraId="3B465A9F" w14:textId="67C7EACF" w:rsidR="6AA58F2F" w:rsidRDefault="00E42E06" w:rsidP="1D1499E8">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In summary, m</w:t>
      </w:r>
      <w:r w:rsidR="6AA58F2F" w:rsidRPr="4825ED53">
        <w:rPr>
          <w:rFonts w:ascii="Calibri" w:eastAsia="Calibri" w:hAnsi="Calibri" w:cs="Calibri"/>
          <w:color w:val="000000" w:themeColor="text1"/>
        </w:rPr>
        <w:t>icrobial viability and efficacy following chitosan encapsulation-desiccation and subsequent storage hinge upon many factors such as encapsulation base, cross-linker, and dropwise addition conditions, as well as desiccation method, osmoprotectant addition, soil conditions, storage conditions, and more.</w:t>
      </w:r>
      <w:r w:rsidR="3EA17951" w:rsidRPr="4825ED53">
        <w:rPr>
          <w:rFonts w:ascii="Calibri" w:eastAsia="Calibri" w:hAnsi="Calibri" w:cs="Calibri"/>
          <w:color w:val="000000" w:themeColor="text1"/>
        </w:rPr>
        <w:t xml:space="preserve"> </w:t>
      </w:r>
      <w:r w:rsidR="6AA58F2F" w:rsidRPr="4825ED53">
        <w:rPr>
          <w:rFonts w:ascii="Calibri" w:eastAsia="Calibri" w:hAnsi="Calibri" w:cs="Calibri"/>
          <w:color w:val="000000" w:themeColor="text1"/>
        </w:rPr>
        <w:t xml:space="preserve">There are many gaps in the literature surrounding chitosan encapsulation that need to be filled before chitosan can reasonably be considered for industrial commercialization. There </w:t>
      </w:r>
      <w:r w:rsidR="6AA58F2F" w:rsidRPr="4825ED53">
        <w:rPr>
          <w:rFonts w:ascii="Calibri" w:eastAsia="Calibri" w:hAnsi="Calibri" w:cs="Calibri"/>
          <w:color w:val="000000" w:themeColor="text1"/>
        </w:rPr>
        <w:lastRenderedPageBreak/>
        <w:t>have been no studies done on the release rate of desiccated chitosan beads formed with different protonation acids, and there have also been no studies done on the effectiveness of chitosan encapsulated</w:t>
      </w:r>
      <w:r w:rsidR="21C30475" w:rsidRPr="4825ED53">
        <w:rPr>
          <w:rFonts w:ascii="Calibri" w:eastAsia="Calibri" w:hAnsi="Calibri" w:cs="Calibri"/>
          <w:color w:val="000000" w:themeColor="text1"/>
        </w:rPr>
        <w:t>-</w:t>
      </w:r>
      <w:r w:rsidR="6AA58F2F" w:rsidRPr="4825ED53">
        <w:rPr>
          <w:rFonts w:ascii="Calibri" w:eastAsia="Calibri" w:hAnsi="Calibri" w:cs="Calibri"/>
          <w:color w:val="000000" w:themeColor="text1"/>
        </w:rPr>
        <w:t>desiccated beads in maintaining microbial viability after extended storage. Addressing these will provide further insights into the potential for chitosan as a commercially viable biostimulant carrier.</w:t>
      </w:r>
      <w:r w:rsidR="05A895E4" w:rsidRPr="4825ED53">
        <w:rPr>
          <w:rFonts w:ascii="Calibri" w:eastAsia="Calibri" w:hAnsi="Calibri" w:cs="Calibri"/>
          <w:color w:val="000000" w:themeColor="text1"/>
        </w:rPr>
        <w:t xml:space="preserve"> </w:t>
      </w:r>
    </w:p>
    <w:p w14:paraId="6B337368" w14:textId="01FAEBFE" w:rsidR="1D1499E8" w:rsidRDefault="1D1499E8" w:rsidP="1D1499E8">
      <w:pPr>
        <w:spacing w:line="240" w:lineRule="auto"/>
        <w:ind w:firstLine="720"/>
        <w:rPr>
          <w:rFonts w:ascii="Calibri" w:eastAsia="Calibri" w:hAnsi="Calibri" w:cs="Calibri"/>
          <w:color w:val="000000" w:themeColor="text1"/>
        </w:rPr>
      </w:pPr>
    </w:p>
    <w:p w14:paraId="69F09555" w14:textId="1765BEF9" w:rsidR="39CC8BAF" w:rsidRDefault="39CC8BAF" w:rsidP="461A1DC7">
      <w:pPr>
        <w:pStyle w:val="ListParagraph"/>
        <w:numPr>
          <w:ilvl w:val="0"/>
          <w:numId w:val="44"/>
        </w:numPr>
        <w:spacing w:line="240" w:lineRule="auto"/>
        <w:rPr>
          <w:rFonts w:ascii="Calibri" w:eastAsia="Calibri" w:hAnsi="Calibri" w:cs="Calibri"/>
          <w:b/>
          <w:bCs/>
          <w:color w:val="000000" w:themeColor="text1"/>
          <w:sz w:val="24"/>
          <w:szCs w:val="24"/>
        </w:rPr>
      </w:pPr>
      <w:r w:rsidRPr="1D1499E8">
        <w:rPr>
          <w:rFonts w:ascii="Calibri" w:eastAsia="Calibri" w:hAnsi="Calibri" w:cs="Calibri"/>
          <w:b/>
          <w:bCs/>
          <w:color w:val="000000" w:themeColor="text1"/>
          <w:sz w:val="24"/>
          <w:szCs w:val="24"/>
        </w:rPr>
        <w:t>HYPOTHES</w:t>
      </w:r>
      <w:r w:rsidR="4C99FDEC" w:rsidRPr="1D1499E8">
        <w:rPr>
          <w:rFonts w:ascii="Calibri" w:eastAsia="Calibri" w:hAnsi="Calibri" w:cs="Calibri"/>
          <w:b/>
          <w:bCs/>
          <w:color w:val="000000" w:themeColor="text1"/>
          <w:sz w:val="24"/>
          <w:szCs w:val="24"/>
        </w:rPr>
        <w:t>E</w:t>
      </w:r>
      <w:r w:rsidRPr="1D1499E8">
        <w:rPr>
          <w:rFonts w:ascii="Calibri" w:eastAsia="Calibri" w:hAnsi="Calibri" w:cs="Calibri"/>
          <w:b/>
          <w:bCs/>
          <w:color w:val="000000" w:themeColor="text1"/>
          <w:sz w:val="24"/>
          <w:szCs w:val="24"/>
        </w:rPr>
        <w:t>S</w:t>
      </w:r>
      <w:r w:rsidR="605B03B1" w:rsidRPr="1D1499E8">
        <w:rPr>
          <w:rFonts w:ascii="Calibri" w:eastAsia="Calibri" w:hAnsi="Calibri" w:cs="Calibri"/>
          <w:b/>
          <w:bCs/>
          <w:color w:val="000000" w:themeColor="text1"/>
          <w:sz w:val="24"/>
          <w:szCs w:val="24"/>
        </w:rPr>
        <w:t>/ OBJECTIVES</w:t>
      </w:r>
    </w:p>
    <w:p w14:paraId="421664F1" w14:textId="6E7F0BB7" w:rsidR="7F7E275C" w:rsidRDefault="7F7E275C" w:rsidP="4EA5AA9C">
      <w:pPr>
        <w:spacing w:line="240" w:lineRule="auto"/>
        <w:rPr>
          <w:rFonts w:ascii="Calibri" w:eastAsia="Calibri" w:hAnsi="Calibri" w:cs="Calibri"/>
          <w:color w:val="000000" w:themeColor="text1"/>
        </w:rPr>
      </w:pPr>
      <w:r w:rsidRPr="19EBEC61">
        <w:rPr>
          <w:rFonts w:ascii="Calibri" w:eastAsia="Calibri" w:hAnsi="Calibri" w:cs="Calibri"/>
          <w:b/>
          <w:bCs/>
          <w:color w:val="000000" w:themeColor="text1"/>
        </w:rPr>
        <w:t>Hypothesis 1</w:t>
      </w:r>
      <w:r w:rsidR="46F38F0F" w:rsidRPr="19EBEC61">
        <w:rPr>
          <w:rFonts w:ascii="Calibri" w:eastAsia="Calibri" w:hAnsi="Calibri" w:cs="Calibri"/>
          <w:b/>
          <w:bCs/>
          <w:color w:val="000000" w:themeColor="text1"/>
        </w:rPr>
        <w:t xml:space="preserve"> - </w:t>
      </w:r>
      <w:r w:rsidRPr="19EBEC61">
        <w:rPr>
          <w:rFonts w:ascii="Calibri" w:eastAsia="Calibri" w:hAnsi="Calibri" w:cs="Calibri"/>
          <w:color w:val="000000" w:themeColor="text1"/>
        </w:rPr>
        <w:t xml:space="preserve">Combined </w:t>
      </w:r>
      <w:r w:rsidR="6118AEF5" w:rsidRPr="19EBEC61">
        <w:rPr>
          <w:rFonts w:ascii="Calibri" w:eastAsia="Calibri" w:hAnsi="Calibri" w:cs="Calibri"/>
          <w:color w:val="000000" w:themeColor="text1"/>
        </w:rPr>
        <w:t xml:space="preserve">soil </w:t>
      </w:r>
      <w:r w:rsidRPr="19EBEC61">
        <w:rPr>
          <w:rFonts w:ascii="Calibri" w:eastAsia="Calibri" w:hAnsi="Calibri" w:cs="Calibri"/>
          <w:color w:val="000000" w:themeColor="text1"/>
        </w:rPr>
        <w:t>and foliar</w:t>
      </w:r>
      <w:r w:rsidRPr="19EBEC61">
        <w:rPr>
          <w:rFonts w:ascii="Calibri" w:eastAsia="Calibri" w:hAnsi="Calibri" w:cs="Calibri"/>
          <w:i/>
          <w:iCs/>
          <w:color w:val="000000" w:themeColor="text1"/>
        </w:rPr>
        <w:t xml:space="preserve"> M. oryzae </w:t>
      </w:r>
      <w:r w:rsidRPr="19EBEC61">
        <w:rPr>
          <w:rFonts w:ascii="Calibri" w:eastAsia="Calibri" w:hAnsi="Calibri" w:cs="Calibri"/>
          <w:color w:val="000000" w:themeColor="text1"/>
        </w:rPr>
        <w:t xml:space="preserve">application will increase </w:t>
      </w:r>
      <w:r w:rsidR="01C63C5D" w:rsidRPr="19EBEC61">
        <w:rPr>
          <w:rFonts w:ascii="Calibri" w:eastAsia="Calibri" w:hAnsi="Calibri" w:cs="Calibri"/>
          <w:color w:val="000000" w:themeColor="text1"/>
        </w:rPr>
        <w:t xml:space="preserve">salt stressed </w:t>
      </w:r>
      <w:r w:rsidRPr="19EBEC61">
        <w:rPr>
          <w:rFonts w:ascii="Calibri" w:eastAsia="Calibri" w:hAnsi="Calibri" w:cs="Calibri"/>
          <w:color w:val="000000" w:themeColor="text1"/>
        </w:rPr>
        <w:t xml:space="preserve">tomato fruit yield and fruit quality more than either </w:t>
      </w:r>
      <w:r w:rsidR="5499382A" w:rsidRPr="19EBEC61">
        <w:rPr>
          <w:rFonts w:ascii="Calibri" w:eastAsia="Calibri" w:hAnsi="Calibri" w:cs="Calibri"/>
          <w:color w:val="000000" w:themeColor="text1"/>
        </w:rPr>
        <w:t xml:space="preserve">soil </w:t>
      </w:r>
      <w:r w:rsidRPr="19EBEC61">
        <w:rPr>
          <w:rFonts w:ascii="Calibri" w:eastAsia="Calibri" w:hAnsi="Calibri" w:cs="Calibri"/>
          <w:color w:val="000000" w:themeColor="text1"/>
        </w:rPr>
        <w:t>or foliar inoculations.</w:t>
      </w:r>
    </w:p>
    <w:p w14:paraId="4CA264C5" w14:textId="40576317" w:rsidR="5A3DBDF8" w:rsidRDefault="5A3DBDF8" w:rsidP="4EA5AA9C">
      <w:pPr>
        <w:spacing w:line="240" w:lineRule="auto"/>
        <w:ind w:left="720"/>
      </w:pPr>
      <w:r w:rsidRPr="19EBEC61">
        <w:rPr>
          <w:rFonts w:ascii="Calibri" w:eastAsia="Calibri" w:hAnsi="Calibri" w:cs="Calibri"/>
          <w:color w:val="000000" w:themeColor="text1"/>
        </w:rPr>
        <w:t xml:space="preserve">Objective </w:t>
      </w:r>
      <w:r w:rsidR="3E53472B" w:rsidRPr="19EBEC61">
        <w:rPr>
          <w:rFonts w:ascii="Calibri" w:eastAsia="Calibri" w:hAnsi="Calibri" w:cs="Calibri"/>
          <w:color w:val="000000" w:themeColor="text1"/>
        </w:rPr>
        <w:t>1</w:t>
      </w:r>
      <w:r w:rsidR="264601A8" w:rsidRPr="19EBEC61">
        <w:rPr>
          <w:rFonts w:ascii="Calibri" w:eastAsia="Calibri" w:hAnsi="Calibri" w:cs="Calibri"/>
          <w:color w:val="000000" w:themeColor="text1"/>
        </w:rPr>
        <w:t>.1</w:t>
      </w:r>
      <w:r w:rsidR="3E53472B" w:rsidRPr="19EBEC61">
        <w:rPr>
          <w:rFonts w:ascii="Calibri" w:eastAsia="Calibri" w:hAnsi="Calibri" w:cs="Calibri"/>
          <w:color w:val="000000" w:themeColor="text1"/>
        </w:rPr>
        <w:t xml:space="preserve"> </w:t>
      </w:r>
      <w:r w:rsidRPr="19EBEC61">
        <w:rPr>
          <w:rFonts w:ascii="Calibri" w:eastAsia="Calibri" w:hAnsi="Calibri" w:cs="Calibri"/>
          <w:color w:val="000000" w:themeColor="text1"/>
        </w:rPr>
        <w:t xml:space="preserve">- </w:t>
      </w:r>
      <w:r>
        <w:t xml:space="preserve">Determine </w:t>
      </w:r>
      <w:r w:rsidR="005B39DA">
        <w:t>the effect</w:t>
      </w:r>
      <w:r w:rsidR="44DCDD12">
        <w:t xml:space="preserve"> of </w:t>
      </w:r>
      <w:r w:rsidR="44DCDD12" w:rsidRPr="19EBEC61">
        <w:rPr>
          <w:i/>
          <w:iCs/>
        </w:rPr>
        <w:t>M. oryzae</w:t>
      </w:r>
      <w:r w:rsidR="18E104BB">
        <w:t xml:space="preserve"> inoculation method</w:t>
      </w:r>
      <w:r w:rsidRPr="19EBEC61">
        <w:rPr>
          <w:i/>
          <w:iCs/>
        </w:rPr>
        <w:t xml:space="preserve"> </w:t>
      </w:r>
      <w:r>
        <w:t>on tomato plant growth</w:t>
      </w:r>
      <w:r w:rsidR="20639D66">
        <w:t xml:space="preserve"> and </w:t>
      </w:r>
      <w:r>
        <w:t>crop quality</w:t>
      </w:r>
      <w:r w:rsidR="563C6D68">
        <w:t xml:space="preserve"> and</w:t>
      </w:r>
      <w:r>
        <w:t xml:space="preserve"> yield</w:t>
      </w:r>
      <w:r w:rsidR="5668B85A">
        <w:t>.</w:t>
      </w:r>
    </w:p>
    <w:p w14:paraId="0F807131" w14:textId="7862F782" w:rsidR="7F7E275C" w:rsidRDefault="7F7E275C" w:rsidP="68F16E84">
      <w:pPr>
        <w:spacing w:line="240" w:lineRule="auto"/>
        <w:rPr>
          <w:rFonts w:ascii="Calibri" w:eastAsia="Calibri" w:hAnsi="Calibri" w:cs="Calibri"/>
          <w:color w:val="000000" w:themeColor="text1"/>
        </w:rPr>
      </w:pPr>
      <w:r w:rsidRPr="68F16E84">
        <w:rPr>
          <w:rFonts w:ascii="Calibri" w:eastAsia="Calibri" w:hAnsi="Calibri" w:cs="Calibri"/>
          <w:b/>
          <w:bCs/>
          <w:color w:val="000000" w:themeColor="text1"/>
        </w:rPr>
        <w:t>Hypothesis 2</w:t>
      </w:r>
      <w:r w:rsidR="5BC538E0" w:rsidRPr="68F16E84">
        <w:rPr>
          <w:rFonts w:ascii="Calibri" w:eastAsia="Calibri" w:hAnsi="Calibri" w:cs="Calibri"/>
          <w:b/>
          <w:bCs/>
          <w:color w:val="000000" w:themeColor="text1"/>
        </w:rPr>
        <w:t xml:space="preserve"> – </w:t>
      </w:r>
      <w:del w:id="10" w:author="Zach Peagler" w:date="2025-02-03T10:07:00Z" w16du:dateUtc="2025-02-03T15:07:00Z">
        <w:r w:rsidR="5BC538E0" w:rsidRPr="68F16E84" w:rsidDel="007E5636">
          <w:rPr>
            <w:rFonts w:ascii="Calibri" w:eastAsia="Calibri" w:hAnsi="Calibri" w:cs="Calibri"/>
            <w:color w:val="000000" w:themeColor="text1"/>
          </w:rPr>
          <w:delText xml:space="preserve">Chitosan </w:delText>
        </w:r>
      </w:del>
      <w:ins w:id="11" w:author="Zach Peagler" w:date="2025-02-03T10:07:00Z" w16du:dateUtc="2025-02-03T15:07:00Z">
        <w:r w:rsidR="007E5636">
          <w:rPr>
            <w:rFonts w:ascii="Calibri" w:eastAsia="Calibri" w:hAnsi="Calibri" w:cs="Calibri"/>
            <w:color w:val="000000" w:themeColor="text1"/>
          </w:rPr>
          <w:t>Microbial</w:t>
        </w:r>
        <w:r w:rsidR="007E5636" w:rsidRPr="68F16E84">
          <w:rPr>
            <w:rFonts w:ascii="Calibri" w:eastAsia="Calibri" w:hAnsi="Calibri" w:cs="Calibri"/>
            <w:color w:val="000000" w:themeColor="text1"/>
          </w:rPr>
          <w:t xml:space="preserve"> </w:t>
        </w:r>
      </w:ins>
      <w:r w:rsidR="5BC538E0" w:rsidRPr="68F16E84">
        <w:rPr>
          <w:rFonts w:ascii="Calibri" w:eastAsia="Calibri" w:hAnsi="Calibri" w:cs="Calibri"/>
          <w:color w:val="000000" w:themeColor="text1"/>
        </w:rPr>
        <w:t>bacterial granules (</w:t>
      </w:r>
      <w:ins w:id="12" w:author="Zach Peagler" w:date="2025-02-03T10:07:00Z" w16du:dateUtc="2025-02-03T15:07:00Z">
        <w:r w:rsidR="007E5636">
          <w:rPr>
            <w:rFonts w:ascii="Calibri" w:eastAsia="Calibri" w:hAnsi="Calibri" w:cs="Calibri"/>
            <w:color w:val="000000" w:themeColor="text1"/>
          </w:rPr>
          <w:t>M</w:t>
        </w:r>
      </w:ins>
      <w:del w:id="13" w:author="Zach Peagler" w:date="2025-02-03T10:07:00Z" w16du:dateUtc="2025-02-03T15:07:00Z">
        <w:r w:rsidR="56948D8F" w:rsidRPr="68F16E84" w:rsidDel="007E5636">
          <w:rPr>
            <w:rFonts w:ascii="Calibri" w:eastAsia="Calibri" w:hAnsi="Calibri" w:cs="Calibri"/>
            <w:color w:val="000000" w:themeColor="text1"/>
          </w:rPr>
          <w:delText>C</w:delText>
        </w:r>
      </w:del>
      <w:r w:rsidR="56948D8F" w:rsidRPr="68F16E84">
        <w:rPr>
          <w:rFonts w:ascii="Calibri" w:eastAsia="Calibri" w:hAnsi="Calibri" w:cs="Calibri"/>
          <w:color w:val="000000" w:themeColor="text1"/>
        </w:rPr>
        <w:t>BGs</w:t>
      </w:r>
      <w:r w:rsidR="5AC7D03F" w:rsidRPr="68F16E84">
        <w:rPr>
          <w:rFonts w:ascii="Calibri" w:eastAsia="Calibri" w:hAnsi="Calibri" w:cs="Calibri"/>
          <w:color w:val="000000" w:themeColor="text1"/>
        </w:rPr>
        <w:t>)</w:t>
      </w:r>
      <w:r w:rsidR="56948D8F" w:rsidRPr="68F16E84">
        <w:rPr>
          <w:rFonts w:ascii="Calibri" w:eastAsia="Calibri" w:hAnsi="Calibri" w:cs="Calibri"/>
          <w:color w:val="000000" w:themeColor="text1"/>
        </w:rPr>
        <w:t xml:space="preserve"> created under ideal conditions will </w:t>
      </w:r>
      <w:r w:rsidR="24E2AD67" w:rsidRPr="68F16E84">
        <w:rPr>
          <w:rFonts w:ascii="Calibri" w:eastAsia="Calibri" w:hAnsi="Calibri" w:cs="Calibri"/>
          <w:color w:val="000000" w:themeColor="text1"/>
        </w:rPr>
        <w:t>more reliably provide plant benefits</w:t>
      </w:r>
      <w:r w:rsidR="56948D8F" w:rsidRPr="68F16E84">
        <w:rPr>
          <w:rFonts w:ascii="Calibri" w:eastAsia="Calibri" w:hAnsi="Calibri" w:cs="Calibri"/>
          <w:color w:val="000000" w:themeColor="text1"/>
        </w:rPr>
        <w:t xml:space="preserve"> than </w:t>
      </w:r>
      <w:ins w:id="14" w:author="Zach Peagler" w:date="2025-02-03T10:07:00Z" w16du:dateUtc="2025-02-03T15:07:00Z">
        <w:r w:rsidR="007E5636">
          <w:rPr>
            <w:rFonts w:ascii="Calibri" w:eastAsia="Calibri" w:hAnsi="Calibri" w:cs="Calibri"/>
            <w:color w:val="000000" w:themeColor="text1"/>
          </w:rPr>
          <w:t>M</w:t>
        </w:r>
      </w:ins>
      <w:del w:id="15" w:author="Zach Peagler" w:date="2025-02-03T10:07:00Z" w16du:dateUtc="2025-02-03T15:07:00Z">
        <w:r w:rsidR="00A75B47" w:rsidDel="007E5636">
          <w:rPr>
            <w:rFonts w:ascii="Calibri" w:eastAsia="Calibri" w:hAnsi="Calibri" w:cs="Calibri"/>
            <w:color w:val="000000" w:themeColor="text1"/>
          </w:rPr>
          <w:delText>C</w:delText>
        </w:r>
      </w:del>
      <w:r w:rsidR="00A75B47">
        <w:rPr>
          <w:rFonts w:ascii="Calibri" w:eastAsia="Calibri" w:hAnsi="Calibri" w:cs="Calibri"/>
          <w:color w:val="000000" w:themeColor="text1"/>
        </w:rPr>
        <w:t>BGs</w:t>
      </w:r>
      <w:r w:rsidR="56948D8F" w:rsidRPr="68F16E84">
        <w:rPr>
          <w:rFonts w:ascii="Calibri" w:eastAsia="Calibri" w:hAnsi="Calibri" w:cs="Calibri"/>
          <w:color w:val="000000" w:themeColor="text1"/>
        </w:rPr>
        <w:t xml:space="preserve"> made under non-ideal conditions</w:t>
      </w:r>
      <w:r w:rsidR="00A75B47">
        <w:rPr>
          <w:rFonts w:ascii="Calibri" w:eastAsia="Calibri" w:hAnsi="Calibri" w:cs="Calibri"/>
          <w:color w:val="000000" w:themeColor="text1"/>
        </w:rPr>
        <w:t>.</w:t>
      </w:r>
    </w:p>
    <w:p w14:paraId="515956CF" w14:textId="38B846C5" w:rsidR="56948D8F" w:rsidRDefault="56948D8F" w:rsidP="1D1499E8">
      <w:pPr>
        <w:spacing w:line="240" w:lineRule="auto"/>
        <w:ind w:firstLine="720"/>
      </w:pPr>
      <w:r w:rsidRPr="4EA5AA9C">
        <w:rPr>
          <w:rFonts w:ascii="Calibri" w:eastAsia="Calibri" w:hAnsi="Calibri" w:cs="Calibri"/>
          <w:color w:val="000000" w:themeColor="text1"/>
        </w:rPr>
        <w:t xml:space="preserve">Objective </w:t>
      </w:r>
      <w:r w:rsidR="5FDEB188" w:rsidRPr="4EA5AA9C">
        <w:rPr>
          <w:rFonts w:ascii="Calibri" w:eastAsia="Calibri" w:hAnsi="Calibri" w:cs="Calibri"/>
          <w:color w:val="000000" w:themeColor="text1"/>
        </w:rPr>
        <w:t>2.1</w:t>
      </w:r>
      <w:r w:rsidR="4B2AA470" w:rsidRPr="4EA5AA9C">
        <w:rPr>
          <w:rFonts w:ascii="Calibri" w:eastAsia="Calibri" w:hAnsi="Calibri" w:cs="Calibri"/>
          <w:color w:val="000000" w:themeColor="text1"/>
        </w:rPr>
        <w:t xml:space="preserve"> </w:t>
      </w:r>
      <w:r w:rsidRPr="4EA5AA9C">
        <w:rPr>
          <w:rFonts w:ascii="Calibri" w:eastAsia="Calibri" w:hAnsi="Calibri" w:cs="Calibri"/>
          <w:color w:val="000000" w:themeColor="text1"/>
        </w:rPr>
        <w:t xml:space="preserve">- </w:t>
      </w:r>
      <w:r>
        <w:t xml:space="preserve">Optimize </w:t>
      </w:r>
      <w:ins w:id="16" w:author="Zach Peagler" w:date="2025-02-03T10:07:00Z" w16du:dateUtc="2025-02-03T15:07:00Z">
        <w:r w:rsidR="007E5636">
          <w:t>M</w:t>
        </w:r>
      </w:ins>
      <w:del w:id="17" w:author="Zach Peagler" w:date="2025-02-03T10:07:00Z" w16du:dateUtc="2025-02-03T15:07:00Z">
        <w:r w:rsidDel="007E5636">
          <w:delText>C</w:delText>
        </w:r>
      </w:del>
      <w:r>
        <w:t xml:space="preserve">BG creation method to enhance </w:t>
      </w:r>
      <w:r w:rsidR="145E1D73">
        <w:t>efficacy and viability</w:t>
      </w:r>
      <w:r w:rsidR="2DCDA413">
        <w:t>.</w:t>
      </w:r>
    </w:p>
    <w:p w14:paraId="7BA78B80" w14:textId="5E8B294C" w:rsidR="56948D8F" w:rsidRDefault="56948D8F" w:rsidP="1D1499E8">
      <w:pPr>
        <w:spacing w:line="240" w:lineRule="auto"/>
        <w:ind w:firstLine="720"/>
      </w:pPr>
      <w:r>
        <w:t>Objective</w:t>
      </w:r>
      <w:r w:rsidR="5C301D93">
        <w:t xml:space="preserve"> </w:t>
      </w:r>
      <w:r w:rsidR="00D62823">
        <w:t xml:space="preserve">2.2 </w:t>
      </w:r>
      <w:r>
        <w:t xml:space="preserve">- Successfully maintain </w:t>
      </w:r>
      <w:ins w:id="18" w:author="Zach Peagler" w:date="2025-02-03T10:07:00Z" w16du:dateUtc="2025-02-03T15:07:00Z">
        <w:r w:rsidR="007E5636">
          <w:t>M</w:t>
        </w:r>
      </w:ins>
      <w:del w:id="19" w:author="Zach Peagler" w:date="2025-02-03T10:07:00Z" w16du:dateUtc="2025-02-03T15:07:00Z">
        <w:r w:rsidDel="007E5636">
          <w:delText>C</w:delText>
        </w:r>
      </w:del>
      <w:r>
        <w:t xml:space="preserve">BG viability </w:t>
      </w:r>
      <w:r w:rsidR="3C5E7378">
        <w:t xml:space="preserve">for 1 year </w:t>
      </w:r>
      <w:r>
        <w:t>after desiccation</w:t>
      </w:r>
      <w:r w:rsidR="488E1D7A">
        <w:t>.</w:t>
      </w:r>
    </w:p>
    <w:p w14:paraId="3B9E1EA4" w14:textId="4C621014" w:rsidR="504E6B76" w:rsidRDefault="504E6B76" w:rsidP="1D1499E8">
      <w:pPr>
        <w:spacing w:line="240" w:lineRule="auto"/>
        <w:rPr>
          <w:rFonts w:ascii="Calibri" w:eastAsia="Calibri" w:hAnsi="Calibri" w:cs="Calibri"/>
          <w:b/>
          <w:bCs/>
          <w:color w:val="000000" w:themeColor="text1"/>
          <w:sz w:val="20"/>
          <w:szCs w:val="20"/>
        </w:rPr>
      </w:pPr>
      <w:r w:rsidRPr="4EA5AA9C">
        <w:rPr>
          <w:rFonts w:ascii="Calibri" w:eastAsia="Calibri" w:hAnsi="Calibri" w:cs="Calibri"/>
          <w:b/>
          <w:bCs/>
          <w:color w:val="000000" w:themeColor="text1"/>
        </w:rPr>
        <w:t>Hypothesis 3</w:t>
      </w:r>
      <w:r w:rsidR="051328C2" w:rsidRPr="4EA5AA9C">
        <w:rPr>
          <w:rFonts w:ascii="Calibri" w:eastAsia="Calibri" w:hAnsi="Calibri" w:cs="Calibri"/>
          <w:b/>
          <w:bCs/>
          <w:color w:val="000000" w:themeColor="text1"/>
        </w:rPr>
        <w:t xml:space="preserve"> - </w:t>
      </w:r>
      <w:r w:rsidR="15D026AF" w:rsidRPr="4EA5AA9C">
        <w:rPr>
          <w:rFonts w:ascii="Calibri" w:eastAsia="Calibri" w:hAnsi="Calibri" w:cs="Calibri"/>
          <w:color w:val="000000" w:themeColor="text1"/>
        </w:rPr>
        <w:t xml:space="preserve">Inoculation of tomato with </w:t>
      </w:r>
      <w:ins w:id="20" w:author="Zach Peagler" w:date="2025-02-03T10:07:00Z" w16du:dateUtc="2025-02-03T15:07:00Z">
        <w:r w:rsidR="007E5636">
          <w:rPr>
            <w:rFonts w:ascii="Calibri" w:eastAsia="Calibri" w:hAnsi="Calibri" w:cs="Calibri"/>
            <w:color w:val="000000" w:themeColor="text1"/>
          </w:rPr>
          <w:t>M</w:t>
        </w:r>
      </w:ins>
      <w:del w:id="21" w:author="Zach Peagler" w:date="2025-02-03T10:07:00Z" w16du:dateUtc="2025-02-03T15:07:00Z">
        <w:r w:rsidR="15D026AF" w:rsidRPr="4EA5AA9C" w:rsidDel="007E5636">
          <w:rPr>
            <w:rFonts w:ascii="Calibri" w:eastAsia="Calibri" w:hAnsi="Calibri" w:cs="Calibri"/>
            <w:color w:val="000000" w:themeColor="text1"/>
          </w:rPr>
          <w:delText>C</w:delText>
        </w:r>
      </w:del>
      <w:r w:rsidR="15D026AF" w:rsidRPr="4EA5AA9C">
        <w:rPr>
          <w:rFonts w:ascii="Calibri" w:eastAsia="Calibri" w:hAnsi="Calibri" w:cs="Calibri"/>
          <w:color w:val="000000" w:themeColor="text1"/>
        </w:rPr>
        <w:t>BG</w:t>
      </w:r>
      <w:r w:rsidR="4E0E757C" w:rsidRPr="4EA5AA9C">
        <w:rPr>
          <w:rFonts w:ascii="Calibri" w:eastAsia="Calibri" w:hAnsi="Calibri" w:cs="Calibri"/>
          <w:color w:val="000000" w:themeColor="text1"/>
        </w:rPr>
        <w:t>s</w:t>
      </w:r>
      <w:r w:rsidR="15D026AF" w:rsidRPr="4EA5AA9C">
        <w:rPr>
          <w:rFonts w:ascii="Calibri" w:eastAsia="Calibri" w:hAnsi="Calibri" w:cs="Calibri"/>
          <w:color w:val="000000" w:themeColor="text1"/>
        </w:rPr>
        <w:t xml:space="preserve"> will increase plant growth</w:t>
      </w:r>
      <w:r w:rsidR="4A2DF6CE" w:rsidRPr="4EA5AA9C">
        <w:rPr>
          <w:rFonts w:ascii="Calibri" w:eastAsia="Calibri" w:hAnsi="Calibri" w:cs="Calibri"/>
          <w:color w:val="000000" w:themeColor="text1"/>
        </w:rPr>
        <w:t xml:space="preserve"> and fluorometric parameters</w:t>
      </w:r>
      <w:r w:rsidR="003D535C" w:rsidRPr="4EA5AA9C">
        <w:rPr>
          <w:rFonts w:ascii="Calibri" w:eastAsia="Calibri" w:hAnsi="Calibri" w:cs="Calibri"/>
          <w:color w:val="000000" w:themeColor="text1"/>
        </w:rPr>
        <w:t xml:space="preserve"> (e.g., chlorophyll fluorescence, efficiency of photosystem II)</w:t>
      </w:r>
      <w:r w:rsidR="15D026AF" w:rsidRPr="4EA5AA9C">
        <w:rPr>
          <w:rFonts w:ascii="Calibri" w:eastAsia="Calibri" w:hAnsi="Calibri" w:cs="Calibri"/>
          <w:color w:val="000000" w:themeColor="text1"/>
        </w:rPr>
        <w:t xml:space="preserve"> more than other biostimulant application methods.</w:t>
      </w:r>
    </w:p>
    <w:p w14:paraId="45F44337" w14:textId="47522BE1" w:rsidR="089C9209" w:rsidRDefault="7C3E3276" w:rsidP="4EA5AA9C">
      <w:pPr>
        <w:spacing w:line="240" w:lineRule="auto"/>
        <w:ind w:left="720"/>
      </w:pPr>
      <w:r>
        <w:t xml:space="preserve">Objective </w:t>
      </w:r>
      <w:r w:rsidR="6A03BA14">
        <w:t>3.1</w:t>
      </w:r>
      <w:r w:rsidR="5B716AFF">
        <w:t xml:space="preserve"> </w:t>
      </w:r>
      <w:r>
        <w:t xml:space="preserve">- Determine </w:t>
      </w:r>
      <w:r w:rsidR="12F0EBD5">
        <w:t xml:space="preserve">the effect of biostimulant </w:t>
      </w:r>
      <w:r w:rsidR="2649C40E">
        <w:t xml:space="preserve">inoculation method </w:t>
      </w:r>
      <w:r w:rsidR="12F0EBD5">
        <w:t>(liquid,</w:t>
      </w:r>
      <w:r w:rsidR="6DEEEC0D">
        <w:t xml:space="preserve"> </w:t>
      </w:r>
      <w:del w:id="22" w:author="Zach Peagler" w:date="2025-01-28T12:17:00Z" w16du:dateUtc="2025-01-28T17:17:00Z">
        <w:r w:rsidR="6DEEEC0D" w:rsidDel="004E793A">
          <w:delText>C</w:delText>
        </w:r>
      </w:del>
      <w:ins w:id="23" w:author="Zach Peagler" w:date="2025-02-03T10:07:00Z" w16du:dateUtc="2025-02-03T15:07:00Z">
        <w:r w:rsidR="007E5636">
          <w:t>M</w:t>
        </w:r>
      </w:ins>
      <w:r w:rsidR="6DEEEC0D">
        <w:t>BG</w:t>
      </w:r>
      <w:del w:id="24" w:author="Zach Peagler" w:date="2025-01-28T12:17:00Z" w16du:dateUtc="2025-01-28T17:17:00Z">
        <w:r w:rsidR="6DEEEC0D" w:rsidDel="004E793A">
          <w:delText>,</w:delText>
        </w:r>
        <w:r w:rsidR="12F0EBD5" w:rsidDel="004E793A">
          <w:delText xml:space="preserve"> </w:delText>
        </w:r>
        <w:r w:rsidR="4EEDEAF1" w:rsidDel="004E793A">
          <w:delText xml:space="preserve">Pelleted </w:delText>
        </w:r>
        <w:r w:rsidR="68346E45" w:rsidDel="004E793A">
          <w:delText>CBG</w:delText>
        </w:r>
      </w:del>
      <w:r w:rsidR="6A21C2E4">
        <w:t>)</w:t>
      </w:r>
    </w:p>
    <w:p w14:paraId="6FC26DF6" w14:textId="6EDF7042" w:rsidR="784A986E" w:rsidRDefault="784A986E" w:rsidP="4EA5AA9C">
      <w:pPr>
        <w:spacing w:line="240" w:lineRule="auto"/>
        <w:ind w:left="720"/>
      </w:pPr>
      <w:r>
        <w:t>Objective 3.2 - Determine the effect of biostimulant inoculation timing (</w:t>
      </w:r>
      <w:r w:rsidR="53692182">
        <w:t>germination, transplantation</w:t>
      </w:r>
      <w:r>
        <w:t>)</w:t>
      </w:r>
    </w:p>
    <w:p w14:paraId="7B235BDA" w14:textId="0E240747" w:rsidR="55F2BF52" w:rsidRDefault="55F2BF52" w:rsidP="4EA5AA9C">
      <w:pPr>
        <w:spacing w:line="240" w:lineRule="auto"/>
      </w:pPr>
      <w:r w:rsidRPr="4EA5AA9C">
        <w:rPr>
          <w:b/>
          <w:bCs/>
        </w:rPr>
        <w:t>Hypothesis 4</w:t>
      </w:r>
      <w:r w:rsidR="406B218E" w:rsidRPr="4EA5AA9C">
        <w:rPr>
          <w:b/>
          <w:bCs/>
        </w:rPr>
        <w:t xml:space="preserve"> – </w:t>
      </w:r>
      <w:r w:rsidR="406B218E">
        <w:t>Combined soil and foliar inoculation of microbial consortium will increase salt stressed tomato fruit yield and fruit quality</w:t>
      </w:r>
      <w:r w:rsidR="322D4C08">
        <w:t xml:space="preserve"> compared to either soil or foliar inoculation.</w:t>
      </w:r>
    </w:p>
    <w:p w14:paraId="61EB1FB0" w14:textId="323BAB79" w:rsidR="34A9E58F" w:rsidRDefault="34A9E58F" w:rsidP="1D1499E8">
      <w:pPr>
        <w:ind w:left="720"/>
      </w:pPr>
      <w:r>
        <w:t xml:space="preserve">Objective </w:t>
      </w:r>
      <w:r w:rsidR="16DB84D4">
        <w:t>4.1</w:t>
      </w:r>
      <w:r w:rsidR="1BDBA878">
        <w:t xml:space="preserve"> </w:t>
      </w:r>
      <w:r>
        <w:t xml:space="preserve">- </w:t>
      </w:r>
      <w:r w:rsidR="7A6E499B">
        <w:t xml:space="preserve">Determine </w:t>
      </w:r>
      <w:r w:rsidR="005B39DA">
        <w:t xml:space="preserve">the </w:t>
      </w:r>
      <w:r w:rsidR="7A6E499B">
        <w:t xml:space="preserve">effect of </w:t>
      </w:r>
      <w:r w:rsidR="0251681E">
        <w:t xml:space="preserve">microbial consortium inoculation </w:t>
      </w:r>
      <w:r w:rsidR="7A6E499B">
        <w:t>method on tomato plant growth and crop quality and yield</w:t>
      </w:r>
      <w:r w:rsidR="2D326CB0">
        <w:t>.</w:t>
      </w:r>
    </w:p>
    <w:p w14:paraId="37714E7A" w14:textId="25E7124E" w:rsidR="1D1499E8" w:rsidRDefault="1D1499E8" w:rsidP="1D1499E8"/>
    <w:p w14:paraId="006BE71F" w14:textId="4D38BB18" w:rsidR="508524BF" w:rsidRDefault="508524BF" w:rsidP="461A1DC7">
      <w:pPr>
        <w:pStyle w:val="ListParagraph"/>
        <w:numPr>
          <w:ilvl w:val="0"/>
          <w:numId w:val="44"/>
        </w:numPr>
        <w:spacing w:line="240" w:lineRule="auto"/>
        <w:rPr>
          <w:rFonts w:ascii="Calibri" w:eastAsia="Calibri" w:hAnsi="Calibri" w:cs="Calibri"/>
          <w:b/>
          <w:bCs/>
          <w:color w:val="000000" w:themeColor="text1"/>
          <w:sz w:val="24"/>
          <w:szCs w:val="24"/>
        </w:rPr>
      </w:pPr>
      <w:r w:rsidRPr="4EA5AA9C">
        <w:rPr>
          <w:rFonts w:ascii="Calibri" w:eastAsia="Calibri" w:hAnsi="Calibri" w:cs="Calibri"/>
          <w:b/>
          <w:bCs/>
          <w:color w:val="000000" w:themeColor="text1"/>
          <w:sz w:val="24"/>
          <w:szCs w:val="24"/>
        </w:rPr>
        <w:t>METHODOLOGY</w:t>
      </w:r>
    </w:p>
    <w:p w14:paraId="1EC94A73" w14:textId="7B4708DF" w:rsidR="2A1A7910" w:rsidRDefault="4C227D22" w:rsidP="1D1499E8">
      <w:pPr>
        <w:spacing w:line="240" w:lineRule="auto"/>
        <w:rPr>
          <w:b/>
          <w:bCs/>
        </w:rPr>
      </w:pPr>
      <w:r w:rsidRPr="4EA5AA9C">
        <w:rPr>
          <w:b/>
          <w:bCs/>
        </w:rPr>
        <w:t>III.</w:t>
      </w:r>
      <w:r w:rsidR="69C70190" w:rsidRPr="4EA5AA9C">
        <w:rPr>
          <w:b/>
          <w:bCs/>
        </w:rPr>
        <w:t>A</w:t>
      </w:r>
      <w:r w:rsidRPr="4EA5AA9C">
        <w:rPr>
          <w:b/>
          <w:bCs/>
        </w:rPr>
        <w:t xml:space="preserve">. </w:t>
      </w:r>
      <w:del w:id="25" w:author="Zach Peagler" w:date="2025-01-28T10:05:00Z" w16du:dateUtc="2025-01-28T15:05:00Z">
        <w:r w:rsidR="11FEC2FD" w:rsidRPr="4EA5AA9C" w:rsidDel="007D7AE7">
          <w:rPr>
            <w:b/>
            <w:bCs/>
          </w:rPr>
          <w:delText>C</w:delText>
        </w:r>
      </w:del>
      <w:ins w:id="26" w:author="Zach Peagler" w:date="2025-02-03T09:32:00Z" w16du:dateUtc="2025-02-03T14:32:00Z">
        <w:r w:rsidR="00BB3BBC">
          <w:rPr>
            <w:b/>
            <w:bCs/>
          </w:rPr>
          <w:t>M</w:t>
        </w:r>
      </w:ins>
      <w:r w:rsidR="006F4585" w:rsidRPr="4EA5AA9C">
        <w:rPr>
          <w:b/>
          <w:bCs/>
        </w:rPr>
        <w:t>BGs</w:t>
      </w:r>
    </w:p>
    <w:p w14:paraId="14529E46" w14:textId="32E5A2C4" w:rsidR="006F4585" w:rsidRDefault="006F4585" w:rsidP="1D1499E8">
      <w:pPr>
        <w:spacing w:line="240" w:lineRule="auto"/>
        <w:rPr>
          <w:b/>
          <w:bCs/>
        </w:rPr>
      </w:pPr>
      <w:r w:rsidRPr="4EA5AA9C">
        <w:rPr>
          <w:b/>
          <w:bCs/>
        </w:rPr>
        <w:t>III.</w:t>
      </w:r>
      <w:r w:rsidR="6E33563F" w:rsidRPr="4EA5AA9C">
        <w:rPr>
          <w:b/>
          <w:bCs/>
        </w:rPr>
        <w:t>A</w:t>
      </w:r>
      <w:r w:rsidRPr="4EA5AA9C">
        <w:rPr>
          <w:b/>
          <w:bCs/>
        </w:rPr>
        <w:t xml:space="preserve">.1. </w:t>
      </w:r>
      <w:del w:id="27" w:author="Zach Peagler" w:date="2025-01-28T10:05:00Z" w16du:dateUtc="2025-01-28T15:05:00Z">
        <w:r w:rsidRPr="4EA5AA9C" w:rsidDel="007D7AE7">
          <w:rPr>
            <w:b/>
            <w:bCs/>
          </w:rPr>
          <w:delText>C</w:delText>
        </w:r>
      </w:del>
      <w:ins w:id="28" w:author="Zach Peagler" w:date="2025-02-03T09:32:00Z" w16du:dateUtc="2025-02-03T14:32:00Z">
        <w:r w:rsidR="00BB3BBC">
          <w:rPr>
            <w:b/>
            <w:bCs/>
          </w:rPr>
          <w:t>M</w:t>
        </w:r>
      </w:ins>
      <w:r w:rsidRPr="4EA5AA9C">
        <w:rPr>
          <w:b/>
          <w:bCs/>
        </w:rPr>
        <w:t>BG optimization</w:t>
      </w:r>
    </w:p>
    <w:p w14:paraId="7F72B6CF" w14:textId="7DFAB576" w:rsidR="2D411828" w:rsidRDefault="06706FFC" w:rsidP="33569BB9">
      <w:pPr>
        <w:spacing w:line="240" w:lineRule="auto"/>
        <w:ind w:firstLine="720"/>
      </w:pPr>
      <w:del w:id="29" w:author="Zach Peagler" w:date="2025-01-28T10:05:00Z" w16du:dateUtc="2025-01-28T15:05:00Z">
        <w:r w:rsidDel="007D7AE7">
          <w:delText>C</w:delText>
        </w:r>
        <w:r w:rsidR="57C2A03F" w:rsidDel="007D7AE7">
          <w:delText xml:space="preserve">hitosan </w:delText>
        </w:r>
      </w:del>
      <w:del w:id="30" w:author="Zach Peagler" w:date="2025-01-28T10:06:00Z" w16du:dateUtc="2025-01-28T15:06:00Z">
        <w:r w:rsidDel="007D7AE7">
          <w:delText>B</w:delText>
        </w:r>
        <w:r w:rsidR="3D7BD9F8" w:rsidDel="007D7AE7">
          <w:delText xml:space="preserve">acterial </w:delText>
        </w:r>
      </w:del>
      <w:ins w:id="31" w:author="Zach Peagler" w:date="2025-02-03T09:32:00Z" w16du:dateUtc="2025-02-03T14:32:00Z">
        <w:r w:rsidR="00BB3BBC">
          <w:t xml:space="preserve">Microbial </w:t>
        </w:r>
      </w:ins>
      <w:ins w:id="32" w:author="Zach Peagler" w:date="2025-01-28T10:06:00Z" w16du:dateUtc="2025-01-28T15:06:00Z">
        <w:r w:rsidR="007D7AE7">
          <w:t xml:space="preserve">Biostimulant </w:t>
        </w:r>
      </w:ins>
      <w:r>
        <w:t>G</w:t>
      </w:r>
      <w:r w:rsidR="43DED163">
        <w:t>ranule</w:t>
      </w:r>
      <w:r>
        <w:t>s</w:t>
      </w:r>
      <w:r w:rsidR="3949B7EB">
        <w:t xml:space="preserve"> (</w:t>
      </w:r>
      <w:del w:id="33" w:author="Zach Peagler" w:date="2025-01-28T10:06:00Z" w16du:dateUtc="2025-01-28T15:06:00Z">
        <w:r w:rsidDel="007D7AE7">
          <w:delText>C</w:delText>
        </w:r>
      </w:del>
      <w:r>
        <w:t>BGs</w:t>
      </w:r>
      <w:r w:rsidR="3949B7EB">
        <w:t>)</w:t>
      </w:r>
      <w:r>
        <w:t xml:space="preserve"> will be created by protonating </w:t>
      </w:r>
      <w:r w:rsidR="1112681D">
        <w:t>5</w:t>
      </w:r>
      <w:r>
        <w:t>% chitosan (85% deacetylated) with the necessary amount of an a</w:t>
      </w:r>
      <w:r w:rsidR="1DDF7EC6">
        <w:t xml:space="preserve">cid to achieve the desired degree of protonation. A solution of </w:t>
      </w:r>
      <w:r w:rsidR="245F820A">
        <w:t>5</w:t>
      </w:r>
      <w:r w:rsidR="1DDF7EC6">
        <w:t xml:space="preserve">% TPP will be </w:t>
      </w:r>
      <w:r w:rsidR="68EE1417">
        <w:t>created,</w:t>
      </w:r>
      <w:r w:rsidR="1DDF7EC6">
        <w:t xml:space="preserve"> </w:t>
      </w:r>
      <w:r w:rsidR="7F8F049C">
        <w:t>and both solutions will be sterilized. Microbes</w:t>
      </w:r>
      <w:r w:rsidR="39375144">
        <w:t xml:space="preserve"> collected in the stationary phase</w:t>
      </w:r>
      <w:r w:rsidR="7F8F049C">
        <w:t xml:space="preserve"> will be added to </w:t>
      </w:r>
      <w:r w:rsidR="278D5CBB">
        <w:t>5</w:t>
      </w:r>
      <w:r w:rsidR="7F8F049C">
        <w:t>% protonated chitosan aliquots</w:t>
      </w:r>
      <w:r w:rsidR="78CF5FE2">
        <w:t xml:space="preserve"> in concentrations that will facilitate </w:t>
      </w:r>
      <w:r w:rsidR="11F6C240">
        <w:t>the</w:t>
      </w:r>
      <w:r w:rsidR="78CF5FE2">
        <w:t xml:space="preserve"> desired concentration after</w:t>
      </w:r>
      <w:r w:rsidR="0C75C3CC">
        <w:t xml:space="preserve"> </w:t>
      </w:r>
      <w:r w:rsidR="6D65D23E">
        <w:t>dilution. This microbial consortium and chitosan mixture can then be added to the TPP via dropwise addition using a peristaltic pump.</w:t>
      </w:r>
      <w:r w:rsidR="75059F1B">
        <w:t xml:space="preserve"> After curing for 24 hours, the beads will be transferred to a </w:t>
      </w:r>
      <w:r w:rsidR="52781F03">
        <w:t xml:space="preserve">vacuum </w:t>
      </w:r>
      <w:r w:rsidR="75059F1B">
        <w:t>desiccation chamber and allowed to dry</w:t>
      </w:r>
      <w:del w:id="34" w:author="Zach Peagler" w:date="2025-01-28T12:16:00Z" w16du:dateUtc="2025-01-28T17:16:00Z">
        <w:r w:rsidR="75059F1B" w:rsidDel="004E793A">
          <w:delText xml:space="preserve"> </w:delText>
        </w:r>
      </w:del>
      <w:r w:rsidR="75059F1B">
        <w:t xml:space="preserve"> until no water </w:t>
      </w:r>
      <w:r w:rsidR="75059F1B">
        <w:lastRenderedPageBreak/>
        <w:t xml:space="preserve">remains (approximately </w:t>
      </w:r>
      <w:r w:rsidR="66AD97A4">
        <w:t>24</w:t>
      </w:r>
      <w:r w:rsidR="75059F1B">
        <w:t xml:space="preserve"> hours).</w:t>
      </w:r>
      <w:r w:rsidR="641BBBE9">
        <w:t xml:space="preserve"> </w:t>
      </w:r>
      <w:del w:id="35" w:author="Zach Peagler" w:date="2025-01-28T12:16:00Z" w16du:dateUtc="2025-01-28T17:16:00Z">
        <w:r w:rsidR="76615CF8" w:rsidDel="004E793A">
          <w:delText>Pelleted</w:delText>
        </w:r>
        <w:r w:rsidR="6392AB42" w:rsidDel="004E793A">
          <w:delText xml:space="preserve"> </w:delText>
        </w:r>
        <w:r w:rsidR="742C2720" w:rsidDel="004E793A">
          <w:delText>CBGs</w:delText>
        </w:r>
        <w:r w:rsidR="6392AB42" w:rsidDel="004E793A">
          <w:delText xml:space="preserve"> will be created through chitosan microencapsulation followed by seed adhesion via pelleting</w:delText>
        </w:r>
        <w:r w:rsidR="36245E04" w:rsidDel="004E793A">
          <w:delText xml:space="preserve">, as described by Pedrini </w:delText>
        </w:r>
        <w:r w:rsidR="36245E04" w:rsidRPr="3FEB9042" w:rsidDel="004E793A">
          <w:rPr>
            <w:i/>
            <w:iCs/>
          </w:rPr>
          <w:delText xml:space="preserve">et al. </w:delText>
        </w:r>
        <w:r w:rsidR="002C23A0" w:rsidRPr="3FEB9042" w:rsidDel="004E793A">
          <w:rPr>
            <w:i/>
            <w:iCs/>
          </w:rPr>
          <w:delText>(</w:delText>
        </w:r>
        <w:r w:rsidR="36245E04" w:rsidDel="004E793A">
          <w:delText>2018</w:delText>
        </w:r>
        <w:r w:rsidR="002C23A0" w:rsidDel="004E793A">
          <w:delText>).</w:delText>
        </w:r>
      </w:del>
    </w:p>
    <w:p w14:paraId="2F074A12" w14:textId="59069A95" w:rsidR="00202704" w:rsidRDefault="06780BD6" w:rsidP="00F97A95">
      <w:pPr>
        <w:spacing w:line="240" w:lineRule="auto"/>
        <w:ind w:firstLine="720"/>
      </w:pPr>
      <w:r>
        <w:t>Tests will be performed on chitosan protonation acid, chitosan protonation degree, dropwise addition nozzle size, cure time, desiccation method, and desiccation time to identify the optimal conditions for CBG creation.</w:t>
      </w:r>
      <w:r w:rsidR="2E1BE097">
        <w:t xml:space="preserve"> We will also be assessing the entrapment efficiency of bioactive compounds and microbes in CBGs, as well as the subsequent release </w:t>
      </w:r>
      <w:r w:rsidR="03421DA6">
        <w:t>r</w:t>
      </w:r>
      <w:r w:rsidR="2E1BE097">
        <w:t xml:space="preserve">ate </w:t>
      </w:r>
      <w:r w:rsidR="619C14D0">
        <w:t>under various conditions.</w:t>
      </w:r>
      <w:r w:rsidR="4C0BAAB7">
        <w:t xml:space="preserve"> </w:t>
      </w:r>
      <w:r w:rsidR="619C14D0">
        <w:t xml:space="preserve">Steps will be taken to increase the microbial viability of the </w:t>
      </w:r>
      <w:r w:rsidR="74337251">
        <w:t>CBGs as needed, starting</w:t>
      </w:r>
      <w:r w:rsidR="2649F208">
        <w:t xml:space="preserve"> with</w:t>
      </w:r>
      <w:r w:rsidR="74337251">
        <w:t xml:space="preserve"> the addition of osmoprotectants (sucrose, </w:t>
      </w:r>
      <w:r w:rsidR="67889A43">
        <w:t xml:space="preserve">vitamin C, </w:t>
      </w:r>
      <w:r w:rsidR="50171A71">
        <w:t>salicylic acid</w:t>
      </w:r>
      <w:r w:rsidR="74337251">
        <w:t>)</w:t>
      </w:r>
      <w:r w:rsidR="5E73EE1B">
        <w:t>.</w:t>
      </w:r>
      <w:r w:rsidR="1EEBE672">
        <w:t xml:space="preserve"> To facilitate successful microbial colonization upon rehydration, nutrients will be added to CBGs, paying special regard to Fe and Mo</w:t>
      </w:r>
      <w:r w:rsidR="57AE6761">
        <w:t xml:space="preserve"> </w:t>
      </w:r>
      <w:r w:rsidR="1EEBE672">
        <w:t>along</w:t>
      </w:r>
      <w:r w:rsidR="23EA90AB">
        <w:t>side other</w:t>
      </w:r>
      <w:r w:rsidR="4F0E9D24">
        <w:t xml:space="preserve"> nutrients required by N-fixers but not provided by root exudates.</w:t>
      </w:r>
    </w:p>
    <w:p w14:paraId="4B5B4C79" w14:textId="6BF41C68" w:rsidR="0F4AEF30" w:rsidRDefault="22A48CF5" w:rsidP="33569BB9">
      <w:pPr>
        <w:spacing w:line="240" w:lineRule="auto"/>
        <w:ind w:firstLine="720"/>
      </w:pPr>
      <w:r>
        <w:t xml:space="preserve">For each new iteration of </w:t>
      </w:r>
      <w:del w:id="36" w:author="Zach Peagler" w:date="2025-01-28T12:16:00Z" w16du:dateUtc="2025-01-28T17:16:00Z">
        <w:r w:rsidDel="004E793A">
          <w:delText>C</w:delText>
        </w:r>
      </w:del>
      <w:r>
        <w:t>BG</w:t>
      </w:r>
      <w:r w:rsidR="7643D0BB">
        <w:t xml:space="preserve"> and at set points in the creation process (freshly cured, 24H desiccation increments until completely dry, rehydration)</w:t>
      </w:r>
      <w:r>
        <w:t>, the author will collect images and use them to approximate surface area</w:t>
      </w:r>
      <w:r w:rsidR="798EE6AE">
        <w:t xml:space="preserve"> a</w:t>
      </w:r>
      <w:r w:rsidR="21037CF0">
        <w:t>nd will also</w:t>
      </w:r>
      <w:r w:rsidR="798EE6AE">
        <w:t xml:space="preserve"> collec</w:t>
      </w:r>
      <w:r w:rsidR="72FB4486">
        <w:t>t</w:t>
      </w:r>
      <w:r w:rsidR="798EE6AE">
        <w:t xml:space="preserve"> weight, volume, encapsulation efficiency, and release rate. Weight will be collected on a lab scale</w:t>
      </w:r>
      <w:r w:rsidR="6795F006">
        <w:t>. V</w:t>
      </w:r>
      <w:r w:rsidR="798EE6AE">
        <w:t xml:space="preserve">olume will be assessed by placing 10 CBGs in a </w:t>
      </w:r>
      <w:r w:rsidR="6BFCFF7B">
        <w:t>1mL graduated cylinder filled halfway with DI water</w:t>
      </w:r>
      <w:r w:rsidR="7CFEB442">
        <w:t>.</w:t>
      </w:r>
      <w:r w:rsidR="34A3250A">
        <w:t xml:space="preserve"> </w:t>
      </w:r>
      <w:r w:rsidR="0AE03736">
        <w:t>En</w:t>
      </w:r>
      <w:r w:rsidR="34A3250A">
        <w:t xml:space="preserve">capsulation efficiency will be calculated by measuring the microbial concentration of </w:t>
      </w:r>
      <w:r w:rsidR="5ADCF6D7">
        <w:t xml:space="preserve">(1) </w:t>
      </w:r>
      <w:r w:rsidR="34A3250A">
        <w:t xml:space="preserve">the </w:t>
      </w:r>
      <w:r w:rsidR="61B22FEF">
        <w:t>microbial-chitosan</w:t>
      </w:r>
      <w:r w:rsidR="34A3250A">
        <w:t xml:space="preserve"> solution </w:t>
      </w:r>
      <w:r w:rsidR="0FA41ACA">
        <w:t>prior to dropwise addition</w:t>
      </w:r>
      <w:r w:rsidR="6D95CEC1">
        <w:t xml:space="preserve"> and</w:t>
      </w:r>
      <w:r w:rsidR="486E8BAB">
        <w:t xml:space="preserve"> (2) the</w:t>
      </w:r>
      <w:r w:rsidR="7DB1B41F">
        <w:t xml:space="preserve"> cross-linking solution following dropwise addition. Release rate will be assessed by measuring the </w:t>
      </w:r>
      <w:r w:rsidR="301272D9">
        <w:t xml:space="preserve">microbial </w:t>
      </w:r>
      <w:r w:rsidR="247EB581">
        <w:t>concentration of the rehydration solution at set intervals after</w:t>
      </w:r>
      <w:r w:rsidR="486E8BAB">
        <w:t xml:space="preserve"> </w:t>
      </w:r>
      <w:r w:rsidR="050D0793">
        <w:t xml:space="preserve">introduction of the </w:t>
      </w:r>
      <w:r w:rsidR="560FAD81">
        <w:t>desiccated CBGs.</w:t>
      </w:r>
    </w:p>
    <w:p w14:paraId="79EA0E2E" w14:textId="233D4409" w:rsidR="006F4585" w:rsidRDefault="006F4585" w:rsidP="006F4585">
      <w:pPr>
        <w:spacing w:line="240" w:lineRule="auto"/>
        <w:rPr>
          <w:b/>
          <w:bCs/>
        </w:rPr>
      </w:pPr>
      <w:r w:rsidRPr="4EA5AA9C">
        <w:rPr>
          <w:b/>
          <w:bCs/>
        </w:rPr>
        <w:t>III.</w:t>
      </w:r>
      <w:r w:rsidR="47E7A2D0" w:rsidRPr="4EA5AA9C">
        <w:rPr>
          <w:b/>
          <w:bCs/>
        </w:rPr>
        <w:t>A</w:t>
      </w:r>
      <w:r w:rsidRPr="4EA5AA9C">
        <w:rPr>
          <w:b/>
          <w:bCs/>
        </w:rPr>
        <w:t xml:space="preserve">.2. </w:t>
      </w:r>
      <w:del w:id="37" w:author="Zach Peagler" w:date="2025-01-28T12:16:00Z" w16du:dateUtc="2025-01-28T17:16:00Z">
        <w:r w:rsidR="00E34895" w:rsidRPr="4EA5AA9C" w:rsidDel="004E793A">
          <w:rPr>
            <w:b/>
            <w:bCs/>
          </w:rPr>
          <w:delText>C</w:delText>
        </w:r>
      </w:del>
      <w:ins w:id="38" w:author="Zach Peagler" w:date="2025-02-03T09:33:00Z" w16du:dateUtc="2025-02-03T14:33:00Z">
        <w:r w:rsidR="00BB3BBC">
          <w:rPr>
            <w:b/>
            <w:bCs/>
          </w:rPr>
          <w:t>M</w:t>
        </w:r>
      </w:ins>
      <w:r w:rsidR="00E34895" w:rsidRPr="4EA5AA9C">
        <w:rPr>
          <w:b/>
          <w:bCs/>
        </w:rPr>
        <w:t>BG longevity trial</w:t>
      </w:r>
    </w:p>
    <w:p w14:paraId="31188785" w14:textId="5EC92819" w:rsidR="00AB3B68" w:rsidRDefault="00E34895" w:rsidP="006F4585">
      <w:pPr>
        <w:spacing w:line="240" w:lineRule="auto"/>
      </w:pPr>
      <w:r>
        <w:rPr>
          <w:b/>
          <w:bCs/>
        </w:rPr>
        <w:tab/>
      </w:r>
      <w:del w:id="39" w:author="Zach Peagler" w:date="2025-01-28T12:16:00Z" w16du:dateUtc="2025-01-28T17:16:00Z">
        <w:r w:rsidR="1B65F290" w:rsidDel="004E793A">
          <w:delText>C</w:delText>
        </w:r>
      </w:del>
      <w:ins w:id="40" w:author="Zach Peagler" w:date="2025-02-03T09:33:00Z" w16du:dateUtc="2025-02-03T14:33:00Z">
        <w:r w:rsidR="00BB3BBC">
          <w:t>M</w:t>
        </w:r>
      </w:ins>
      <w:r w:rsidR="1B65F290">
        <w:t>BGs</w:t>
      </w:r>
      <w:r w:rsidR="6A23F6E0">
        <w:t xml:space="preserve"> with </w:t>
      </w:r>
      <w:r w:rsidR="00AB3B68">
        <w:t xml:space="preserve">seven </w:t>
      </w:r>
      <w:r w:rsidR="6A23F6E0">
        <w:t>different inoculations (</w:t>
      </w:r>
      <w:r w:rsidR="00AB3B68">
        <w:t>five treatments comprising single</w:t>
      </w:r>
      <w:r w:rsidR="6A23F6E0">
        <w:t xml:space="preserve"> </w:t>
      </w:r>
      <w:r w:rsidR="30B7F2CA">
        <w:t>bacteria</w:t>
      </w:r>
      <w:r w:rsidR="00AB3B68">
        <w:t xml:space="preserve"> inoculation</w:t>
      </w:r>
      <w:r w:rsidR="30B7F2CA">
        <w:t xml:space="preserve"> </w:t>
      </w:r>
      <w:r w:rsidR="00AB3B68">
        <w:t xml:space="preserve">of each species </w:t>
      </w:r>
      <w:r w:rsidR="6A23F6E0">
        <w:t xml:space="preserve">mentioned above, </w:t>
      </w:r>
      <w:r w:rsidR="00AB3B68">
        <w:t>one treatment</w:t>
      </w:r>
      <w:r w:rsidR="6A23F6E0">
        <w:t xml:space="preserve"> </w:t>
      </w:r>
      <w:r w:rsidR="6706B5DD">
        <w:t>containing every bacteria</w:t>
      </w:r>
      <w:r w:rsidR="6A23F6E0">
        <w:t xml:space="preserve">, and </w:t>
      </w:r>
      <w:r w:rsidR="00AB3B68">
        <w:t>one</w:t>
      </w:r>
      <w:r w:rsidR="6A23F6E0">
        <w:t xml:space="preserve"> control </w:t>
      </w:r>
      <w:r w:rsidR="00AB3B68">
        <w:t>treatment without bacteria</w:t>
      </w:r>
      <w:r w:rsidR="6A23F6E0">
        <w:t>)</w:t>
      </w:r>
      <w:r w:rsidR="1B65F290">
        <w:t xml:space="preserve"> will be stored to assess their viability over time.</w:t>
      </w:r>
      <w:r w:rsidR="5C25FA83">
        <w:t xml:space="preserve"> Each sample will contain 50g of </w:t>
      </w:r>
      <w:ins w:id="41" w:author="Zach Peagler" w:date="2025-02-03T09:33:00Z" w16du:dateUtc="2025-02-03T14:33:00Z">
        <w:r w:rsidR="00BB3BBC">
          <w:t>M</w:t>
        </w:r>
      </w:ins>
      <w:del w:id="42" w:author="Zach Peagler" w:date="2025-02-03T09:33:00Z" w16du:dateUtc="2025-02-03T14:33:00Z">
        <w:r w:rsidR="5C25FA83" w:rsidDel="00BB3BBC">
          <w:delText>C</w:delText>
        </w:r>
      </w:del>
      <w:r w:rsidR="5C25FA83">
        <w:t>BGs and</w:t>
      </w:r>
      <w:r w:rsidR="5B78F55F">
        <w:t xml:space="preserve"> </w:t>
      </w:r>
      <w:r w:rsidR="5284FC60">
        <w:t>s</w:t>
      </w:r>
      <w:r w:rsidR="40E4D856">
        <w:t xml:space="preserve">torage conditions include temperature (-20, 4, 24°C) and atmosphere exposure (sealed and open). </w:t>
      </w:r>
      <w:r w:rsidR="5B78F55F">
        <w:t>At set intervals (1 week, 1 month, 3 months, 6 months, 1 year) the microbial viability will be quantified via plate counting</w:t>
      </w:r>
      <w:r w:rsidR="587599BC">
        <w:t xml:space="preserve"> and the effect on seed germination will be examined by placing the </w:t>
      </w:r>
      <w:ins w:id="43" w:author="Zach Peagler" w:date="2025-02-03T09:33:00Z" w16du:dateUtc="2025-02-03T14:33:00Z">
        <w:r w:rsidR="00BB3BBC">
          <w:t>M</w:t>
        </w:r>
      </w:ins>
      <w:del w:id="44" w:author="Zach Peagler" w:date="2025-02-03T09:33:00Z" w16du:dateUtc="2025-02-03T14:33:00Z">
        <w:r w:rsidR="587599BC" w:rsidDel="00BB3BBC">
          <w:delText>C</w:delText>
        </w:r>
      </w:del>
      <w:r w:rsidR="587599BC">
        <w:t xml:space="preserve">BG on a </w:t>
      </w:r>
      <w:r w:rsidR="37C80C55">
        <w:t>petri dish containing limited nutrient solution and a tomato seed</w:t>
      </w:r>
      <w:r w:rsidR="5B78F55F">
        <w:t xml:space="preserve">. </w:t>
      </w:r>
    </w:p>
    <w:p w14:paraId="6309611C" w14:textId="67152425" w:rsidR="00240F07" w:rsidRPr="00F97A95" w:rsidRDefault="4DF9E6C1" w:rsidP="006F4585">
      <w:pPr>
        <w:spacing w:line="240" w:lineRule="auto"/>
        <w:rPr>
          <w:b/>
          <w:bCs/>
        </w:rPr>
      </w:pPr>
      <w:r w:rsidRPr="75176F98">
        <w:rPr>
          <w:b/>
          <w:bCs/>
        </w:rPr>
        <w:t>III.</w:t>
      </w:r>
      <w:r w:rsidR="62C8BE73" w:rsidRPr="75176F98">
        <w:rPr>
          <w:b/>
          <w:bCs/>
        </w:rPr>
        <w:t>B</w:t>
      </w:r>
      <w:r w:rsidRPr="75176F98">
        <w:rPr>
          <w:b/>
          <w:bCs/>
        </w:rPr>
        <w:t>. Greenhouse trials</w:t>
      </w:r>
    </w:p>
    <w:p w14:paraId="7E64030B" w14:textId="6C7FDD4C" w:rsidR="7E68ED2E" w:rsidRDefault="658993C3" w:rsidP="461A1DC7">
      <w:pPr>
        <w:spacing w:line="240" w:lineRule="auto"/>
        <w:rPr>
          <w:b/>
          <w:bCs/>
        </w:rPr>
      </w:pPr>
      <w:r w:rsidRPr="4EA5AA9C">
        <w:rPr>
          <w:b/>
          <w:bCs/>
        </w:rPr>
        <w:t>III.</w:t>
      </w:r>
      <w:r w:rsidR="6FC752EB" w:rsidRPr="4EA5AA9C">
        <w:rPr>
          <w:b/>
          <w:bCs/>
        </w:rPr>
        <w:t>B</w:t>
      </w:r>
      <w:r w:rsidRPr="4EA5AA9C">
        <w:rPr>
          <w:b/>
          <w:bCs/>
        </w:rPr>
        <w:t xml:space="preserve">.1. </w:t>
      </w:r>
      <w:r w:rsidR="7E68ED2E" w:rsidRPr="4EA5AA9C">
        <w:rPr>
          <w:b/>
          <w:bCs/>
        </w:rPr>
        <w:t>T</w:t>
      </w:r>
      <w:r w:rsidR="52DF49B9" w:rsidRPr="4EA5AA9C">
        <w:rPr>
          <w:b/>
          <w:bCs/>
        </w:rPr>
        <w:t xml:space="preserve">omato inoculant </w:t>
      </w:r>
      <w:del w:id="45" w:author="Zach Peagler" w:date="2025-02-03T10:21:00Z" w16du:dateUtc="2025-02-03T15:21:00Z">
        <w:r w:rsidR="52DF49B9" w:rsidRPr="4EA5AA9C" w:rsidDel="008D15DB">
          <w:rPr>
            <w:b/>
            <w:bCs/>
          </w:rPr>
          <w:delText>trial</w:delText>
        </w:r>
        <w:r w:rsidR="2A285F68" w:rsidRPr="4EA5AA9C" w:rsidDel="008D15DB">
          <w:rPr>
            <w:b/>
            <w:bCs/>
          </w:rPr>
          <w:delText xml:space="preserve"> </w:delText>
        </w:r>
      </w:del>
      <w:ins w:id="46" w:author="Zach Peagler" w:date="2025-02-03T10:21:00Z" w16du:dateUtc="2025-02-03T15:21:00Z">
        <w:r w:rsidR="008D15DB">
          <w:rPr>
            <w:b/>
            <w:bCs/>
          </w:rPr>
          <w:t>stress</w:t>
        </w:r>
        <w:r w:rsidR="008D15DB" w:rsidRPr="4EA5AA9C">
          <w:rPr>
            <w:b/>
            <w:bCs/>
          </w:rPr>
          <w:t xml:space="preserve"> </w:t>
        </w:r>
      </w:ins>
      <w:r w:rsidR="2A285F68" w:rsidRPr="4EA5AA9C">
        <w:rPr>
          <w:b/>
          <w:bCs/>
        </w:rPr>
        <w:t>2023</w:t>
      </w:r>
    </w:p>
    <w:p w14:paraId="51857839" w14:textId="10E0F549" w:rsidR="7B01CEC3" w:rsidRDefault="7B01CEC3" w:rsidP="68F16E84">
      <w:pPr>
        <w:spacing w:line="240" w:lineRule="auto"/>
        <w:ind w:firstLine="720"/>
      </w:pPr>
      <w:r>
        <w:t xml:space="preserve">This trial </w:t>
      </w:r>
      <w:del w:id="47" w:author="Zach Peagler" w:date="2025-02-03T10:11:00Z" w16du:dateUtc="2025-02-03T15:11:00Z">
        <w:r w:rsidDel="007E5636">
          <w:delText>w</w:delText>
        </w:r>
        <w:r w:rsidR="1AB44F8B" w:rsidDel="007E5636">
          <w:delText xml:space="preserve">ill </w:delText>
        </w:r>
      </w:del>
      <w:ins w:id="48" w:author="Zach Peagler" w:date="2025-02-03T10:11:00Z" w16du:dateUtc="2025-02-03T15:11:00Z">
        <w:r w:rsidR="007E5636">
          <w:t>was</w:t>
        </w:r>
      </w:ins>
      <w:del w:id="49" w:author="Zach Peagler" w:date="2025-02-03T10:11:00Z" w16du:dateUtc="2025-02-03T15:11:00Z">
        <w:r w:rsidR="1AB44F8B" w:rsidDel="007E5636">
          <w:delText>be</w:delText>
        </w:r>
      </w:del>
      <w:r>
        <w:t xml:space="preserve"> </w:t>
      </w:r>
      <w:r w:rsidR="103A7B0C">
        <w:t>performed to assess the effect of</w:t>
      </w:r>
      <w:r w:rsidR="103A7B0C" w:rsidRPr="68F16E84">
        <w:rPr>
          <w:i/>
          <w:iCs/>
        </w:rPr>
        <w:t xml:space="preserve"> </w:t>
      </w:r>
      <w:r w:rsidR="103A7B0C" w:rsidRPr="68F16E84">
        <w:t>foliar, soil, and joint inoculation</w:t>
      </w:r>
      <w:r w:rsidR="05805E3B" w:rsidRPr="68F16E84">
        <w:t xml:space="preserve"> of </w:t>
      </w:r>
      <w:r w:rsidR="05805E3B" w:rsidRPr="68F16E84">
        <w:rPr>
          <w:i/>
          <w:iCs/>
        </w:rPr>
        <w:t>M. oryzae</w:t>
      </w:r>
      <w:r w:rsidR="103A7B0C" w:rsidRPr="68F16E84">
        <w:t xml:space="preserve"> on</w:t>
      </w:r>
      <w:r w:rsidR="7BF4C98F" w:rsidRPr="68F16E84">
        <w:t xml:space="preserve"> salt stressed</w:t>
      </w:r>
      <w:r w:rsidR="103A7B0C" w:rsidRPr="68F16E84">
        <w:t xml:space="preserve"> tomato plant health and crop </w:t>
      </w:r>
      <w:r w:rsidR="16140CAE" w:rsidRPr="68F16E84">
        <w:t>quality and yield</w:t>
      </w:r>
      <w:r w:rsidR="103A7B0C" w:rsidRPr="68F16E84">
        <w:t>.</w:t>
      </w:r>
      <w:r w:rsidR="606EF377" w:rsidRPr="68F16E84">
        <w:t xml:space="preserve"> </w:t>
      </w:r>
      <w:r w:rsidR="69679BE2">
        <w:t xml:space="preserve">This </w:t>
      </w:r>
      <w:r w:rsidR="007E5636">
        <w:t xml:space="preserve">trial took </w:t>
      </w:r>
      <w:r w:rsidR="69679BE2">
        <w:t>place</w:t>
      </w:r>
      <w:r w:rsidR="103A7B0C">
        <w:t xml:space="preserve"> in the hydroponic greenhouse at the KSU field station</w:t>
      </w:r>
      <w:ins w:id="50" w:author="Zach Peagler" w:date="2025-02-03T10:12:00Z" w16du:dateUtc="2025-02-03T15:12:00Z">
        <w:r w:rsidR="007E5636">
          <w:t xml:space="preserve"> (34.0622</w:t>
        </w:r>
        <w:r w:rsidR="007E5636">
          <w:rPr>
            <w:rFonts w:cstheme="minorHAnsi"/>
          </w:rPr>
          <w:t>°</w:t>
        </w:r>
        <w:r w:rsidR="007E5636">
          <w:t xml:space="preserve"> N, </w:t>
        </w:r>
      </w:ins>
      <w:ins w:id="51" w:author="Zach Peagler" w:date="2025-02-03T10:13:00Z" w16du:dateUtc="2025-02-03T15:13:00Z">
        <w:r w:rsidR="007E5636">
          <w:t>84.6034</w:t>
        </w:r>
        <w:r w:rsidR="007E5636">
          <w:rPr>
            <w:rFonts w:cstheme="minorHAnsi"/>
          </w:rPr>
          <w:t>°</w:t>
        </w:r>
        <w:r w:rsidR="007E5636">
          <w:t xml:space="preserve"> W)</w:t>
        </w:r>
      </w:ins>
      <w:del w:id="52" w:author="Zach Peagler" w:date="2025-02-03T10:12:00Z" w16du:dateUtc="2025-02-03T15:12:00Z">
        <w:r w:rsidR="103A7B0C" w:rsidDel="007E5636">
          <w:delText>:</w:delText>
        </w:r>
      </w:del>
      <w:r w:rsidR="103A7B0C">
        <w:t xml:space="preserve"> </w:t>
      </w:r>
      <w:ins w:id="53" w:author="Zach Peagler" w:date="2025-02-03T10:13:00Z" w16du:dateUtc="2025-02-03T15:13:00Z">
        <w:r w:rsidR="007E5636">
          <w:t xml:space="preserve">The sample size (n) was </w:t>
        </w:r>
      </w:ins>
      <w:r w:rsidR="103A7B0C">
        <w:t>32 tomato plants across four rows</w:t>
      </w:r>
      <w:r w:rsidR="4C40DB87">
        <w:t xml:space="preserve"> with </w:t>
      </w:r>
      <w:r w:rsidR="2EA91519">
        <w:t>eight plants per row</w:t>
      </w:r>
      <w:r w:rsidR="103A7B0C">
        <w:t xml:space="preserve">. Row A </w:t>
      </w:r>
      <w:del w:id="54" w:author="Zach Peagler" w:date="2025-02-03T10:13:00Z" w16du:dateUtc="2025-02-03T15:13:00Z">
        <w:r w:rsidR="594FCC16" w:rsidDel="007E5636">
          <w:delText xml:space="preserve">is </w:delText>
        </w:r>
      </w:del>
      <w:ins w:id="55" w:author="Zach Peagler" w:date="2025-02-03T10:13:00Z" w16du:dateUtc="2025-02-03T15:13:00Z">
        <w:r w:rsidR="007E5636">
          <w:t xml:space="preserve">was </w:t>
        </w:r>
      </w:ins>
      <w:r w:rsidR="103A7B0C">
        <w:t>the control, with no treatment</w:t>
      </w:r>
      <w:del w:id="56" w:author="Zach Peagler" w:date="2025-02-03T10:13:00Z" w16du:dateUtc="2025-02-03T15:13:00Z">
        <w:r w:rsidR="103A7B0C" w:rsidDel="007E5636">
          <w:delText>s</w:delText>
        </w:r>
      </w:del>
      <w:r w:rsidR="103A7B0C">
        <w:t xml:space="preserve"> applied. Row B </w:t>
      </w:r>
      <w:del w:id="57" w:author="Zach Peagler" w:date="2025-02-03T10:13:00Z" w16du:dateUtc="2025-02-03T15:13:00Z">
        <w:r w:rsidR="2BD4EC07" w:rsidDel="007E5636">
          <w:delText xml:space="preserve">is </w:delText>
        </w:r>
      </w:del>
      <w:ins w:id="58" w:author="Zach Peagler" w:date="2025-02-03T10:13:00Z" w16du:dateUtc="2025-02-03T15:13:00Z">
        <w:r w:rsidR="007E5636">
          <w:t xml:space="preserve">was </w:t>
        </w:r>
      </w:ins>
      <w:r w:rsidR="103A7B0C">
        <w:t xml:space="preserve">subjected to soil inoculation with </w:t>
      </w:r>
      <w:ins w:id="59" w:author="Zach Peagler" w:date="2025-02-03T09:33:00Z" w16du:dateUtc="2025-02-03T14:33:00Z">
        <w:r w:rsidR="00BB3BBC">
          <w:t>M</w:t>
        </w:r>
      </w:ins>
      <w:del w:id="60" w:author="Zach Peagler" w:date="2025-02-03T09:33:00Z" w16du:dateUtc="2025-02-03T14:33:00Z">
        <w:r w:rsidR="103A7B0C" w:rsidDel="00BB3BBC">
          <w:delText>C</w:delText>
        </w:r>
      </w:del>
      <w:r w:rsidR="103A7B0C">
        <w:t>B</w:t>
      </w:r>
      <w:r w:rsidR="455F89D0">
        <w:t>Gs</w:t>
      </w:r>
      <w:ins w:id="61" w:author="Zach Peagler" w:date="2025-02-03T10:14:00Z" w16du:dateUtc="2025-02-03T15:14:00Z">
        <w:r w:rsidR="007E5636">
          <w:t xml:space="preserve"> at transplantation by placing a few MBGs </w:t>
        </w:r>
      </w:ins>
      <w:ins w:id="62" w:author="Zach Peagler" w:date="2025-02-03T10:15:00Z" w16du:dateUtc="2025-02-03T15:15:00Z">
        <w:r w:rsidR="007E5636">
          <w:t>(~5 g) beneath the roots when transplanting</w:t>
        </w:r>
      </w:ins>
      <w:r w:rsidR="103A7B0C">
        <w:t xml:space="preserve">. Row C </w:t>
      </w:r>
      <w:del w:id="63" w:author="Zach Peagler" w:date="2025-02-03T10:14:00Z" w16du:dateUtc="2025-02-03T15:14:00Z">
        <w:r w:rsidR="22A3C98F" w:rsidDel="007E5636">
          <w:delText xml:space="preserve">is </w:delText>
        </w:r>
      </w:del>
      <w:ins w:id="64" w:author="Zach Peagler" w:date="2025-02-03T10:14:00Z" w16du:dateUtc="2025-02-03T15:14:00Z">
        <w:r w:rsidR="007E5636">
          <w:t xml:space="preserve">was </w:t>
        </w:r>
      </w:ins>
      <w:r w:rsidR="103A7B0C">
        <w:t>subjected to foliar inoculation with a spray outside the greenhouse</w:t>
      </w:r>
      <w:ins w:id="65" w:author="Zach Peagler" w:date="2025-02-03T10:14:00Z" w16du:dateUtc="2025-02-03T15:14:00Z">
        <w:r w:rsidR="007E5636">
          <w:t xml:space="preserve"> prior to transplantation</w:t>
        </w:r>
      </w:ins>
      <w:r w:rsidR="103A7B0C">
        <w:t xml:space="preserve">. Row D </w:t>
      </w:r>
      <w:del w:id="66" w:author="Zach Peagler" w:date="2025-02-03T10:14:00Z" w16du:dateUtc="2025-02-03T15:14:00Z">
        <w:r w:rsidR="7E8B03D9" w:rsidDel="007E5636">
          <w:delText>i</w:delText>
        </w:r>
        <w:r w:rsidR="6A1B0ECA" w:rsidDel="007E5636">
          <w:delText>s</w:delText>
        </w:r>
        <w:r w:rsidR="103A7B0C" w:rsidDel="007E5636">
          <w:delText xml:space="preserve"> </w:delText>
        </w:r>
      </w:del>
      <w:ins w:id="67" w:author="Zach Peagler" w:date="2025-02-03T10:14:00Z" w16du:dateUtc="2025-02-03T15:14:00Z">
        <w:r w:rsidR="007E5636">
          <w:t xml:space="preserve">was </w:t>
        </w:r>
      </w:ins>
      <w:r w:rsidR="103A7B0C">
        <w:t>subjected to both soil and foliar treatments</w:t>
      </w:r>
      <w:ins w:id="68" w:author="Zach Peagler" w:date="2025-02-03T10:14:00Z" w16du:dateUtc="2025-02-03T15:14:00Z">
        <w:r w:rsidR="007E5636">
          <w:t xml:space="preserve"> as described</w:t>
        </w:r>
      </w:ins>
      <w:r w:rsidR="103A7B0C">
        <w:t>.</w:t>
      </w:r>
      <w:r w:rsidR="01FF1B94">
        <w:t xml:space="preserve"> </w:t>
      </w:r>
      <w:r w:rsidR="103A7B0C">
        <w:t>The unit of replication for bacterial treatments are the tomato plants. The unit of replication for sugar and weight measurements are individual tomatoes.</w:t>
      </w:r>
      <w:ins w:id="69" w:author="Zach Peagler" w:date="2025-02-03T10:15:00Z" w16du:dateUtc="2025-02-03T15:15:00Z">
        <w:r w:rsidR="007E5636">
          <w:t xml:space="preserve"> However, because the individual tomatoes are pseudoreplicates (we aren’t applying the trea</w:t>
        </w:r>
      </w:ins>
      <w:ins w:id="70" w:author="Zach Peagler" w:date="2025-02-03T10:16:00Z" w16du:dateUtc="2025-02-03T15:16:00Z">
        <w:r w:rsidR="007E5636">
          <w:t xml:space="preserve">tment to the individual tomatoes, but rather the plant that those fruit comes from) </w:t>
        </w:r>
        <w:r w:rsidR="008D15DB">
          <w:t>they were summarized by plant prior to analysis.</w:t>
        </w:r>
      </w:ins>
    </w:p>
    <w:p w14:paraId="5657B346" w14:textId="403035CD" w:rsidR="46A9A3B2" w:rsidRDefault="46A9A3B2" w:rsidP="68F16E84">
      <w:pPr>
        <w:spacing w:line="240" w:lineRule="auto"/>
        <w:ind w:firstLine="720"/>
        <w:rPr>
          <w:b/>
          <w:bCs/>
        </w:rPr>
      </w:pPr>
      <w:r>
        <w:t>Plant</w:t>
      </w:r>
      <w:r w:rsidR="537BE866">
        <w:t>s</w:t>
      </w:r>
      <w:r>
        <w:t xml:space="preserve"> </w:t>
      </w:r>
      <w:del w:id="71" w:author="Zach Peagler" w:date="2025-02-03T10:16:00Z" w16du:dateUtc="2025-02-03T15:16:00Z">
        <w:r w:rsidDel="008D15DB">
          <w:delText xml:space="preserve">will </w:delText>
        </w:r>
      </w:del>
      <w:ins w:id="72" w:author="Zach Peagler" w:date="2025-02-03T10:16:00Z" w16du:dateUtc="2025-02-03T15:16:00Z">
        <w:r w:rsidR="008D15DB">
          <w:t>were</w:t>
        </w:r>
      </w:ins>
      <w:del w:id="73" w:author="Zach Peagler" w:date="2025-02-03T10:16:00Z" w16du:dateUtc="2025-02-03T15:16:00Z">
        <w:r w:rsidDel="008D15DB">
          <w:delText>be</w:delText>
        </w:r>
      </w:del>
      <w:r w:rsidR="3A99AEC1">
        <w:t xml:space="preserve"> inoculated at the time of transplantation. Nutrients and salt </w:t>
      </w:r>
      <w:r w:rsidR="43A841A8">
        <w:t xml:space="preserve">stress </w:t>
      </w:r>
      <w:del w:id="74" w:author="Zach Peagler" w:date="2025-02-03T10:16:00Z" w16du:dateUtc="2025-02-03T15:16:00Z">
        <w:r w:rsidR="43A841A8" w:rsidDel="008D15DB">
          <w:delText>w</w:delText>
        </w:r>
        <w:r w:rsidR="7F060065" w:rsidDel="008D15DB">
          <w:delText xml:space="preserve">ill be </w:delText>
        </w:r>
      </w:del>
      <w:ins w:id="75" w:author="Zach Peagler" w:date="2025-02-03T10:16:00Z" w16du:dateUtc="2025-02-03T15:16:00Z">
        <w:r w:rsidR="008D15DB">
          <w:t xml:space="preserve">were </w:t>
        </w:r>
      </w:ins>
      <w:r w:rsidR="7FA52A56">
        <w:t>continuously</w:t>
      </w:r>
      <w:r w:rsidR="43A841A8">
        <w:t xml:space="preserve"> applied via nutrient solution.</w:t>
      </w:r>
      <w:r w:rsidR="5DA02CEE">
        <w:t xml:space="preserve"> Tomato plants </w:t>
      </w:r>
      <w:del w:id="76" w:author="Zach Peagler" w:date="2025-02-03T10:16:00Z" w16du:dateUtc="2025-02-03T15:16:00Z">
        <w:r w:rsidR="5DA02CEE" w:rsidDel="008D15DB">
          <w:delText>w</w:delText>
        </w:r>
        <w:r w:rsidR="1B4E4E10" w:rsidDel="008D15DB">
          <w:delText>ill b</w:delText>
        </w:r>
        <w:r w:rsidR="5DA02CEE" w:rsidDel="008D15DB">
          <w:delText>e</w:delText>
        </w:r>
      </w:del>
      <w:ins w:id="77" w:author="Zach Peagler" w:date="2025-02-03T10:16:00Z" w16du:dateUtc="2025-02-03T15:16:00Z">
        <w:r w:rsidR="008D15DB">
          <w:t>were</w:t>
        </w:r>
      </w:ins>
      <w:r w:rsidR="5DA02CEE">
        <w:t xml:space="preserve"> allowed to grow for 7 months before teardown</w:t>
      </w:r>
      <w:r w:rsidR="25FC164B">
        <w:t xml:space="preserve">, with tomato fruits harvested </w:t>
      </w:r>
      <w:del w:id="78" w:author="Zach Peagler" w:date="2025-02-03T10:17:00Z" w16du:dateUtc="2025-02-03T15:17:00Z">
        <w:r w:rsidR="25FC164B" w:rsidDel="008D15DB">
          <w:delText>as they ripen</w:delText>
        </w:r>
      </w:del>
      <w:ins w:id="79" w:author="Zach Peagler" w:date="2025-02-03T10:17:00Z" w16du:dateUtc="2025-02-03T15:17:00Z">
        <w:r w:rsidR="008D15DB">
          <w:t xml:space="preserve">upon ripening, as assessed by color </w:t>
        </w:r>
        <w:r w:rsidR="008D15DB">
          <w:lastRenderedPageBreak/>
          <w:t>via visual analysis</w:t>
        </w:r>
      </w:ins>
      <w:r w:rsidR="25FC164B">
        <w:t xml:space="preserve">. </w:t>
      </w:r>
      <w:r w:rsidR="47AAD798">
        <w:t xml:space="preserve">Initial fruit data </w:t>
      </w:r>
      <w:del w:id="80" w:author="Zach Peagler" w:date="2025-02-03T10:17:00Z" w16du:dateUtc="2025-02-03T15:17:00Z">
        <w:r w:rsidR="47AAD798" w:rsidDel="008D15DB">
          <w:delText>will be</w:delText>
        </w:r>
      </w:del>
      <w:ins w:id="81" w:author="Zach Peagler" w:date="2025-02-03T10:17:00Z" w16du:dateUtc="2025-02-03T15:17:00Z">
        <w:r w:rsidR="008D15DB">
          <w:t>was</w:t>
        </w:r>
      </w:ins>
      <w:r w:rsidR="47AAD798">
        <w:t xml:space="preserve"> collected at the time of fruit harvesting. Fruit </w:t>
      </w:r>
      <w:del w:id="82" w:author="Zach Peagler" w:date="2025-02-03T10:18:00Z" w16du:dateUtc="2025-02-03T15:18:00Z">
        <w:r w:rsidR="47AAD798" w:rsidDel="008D15DB">
          <w:delText xml:space="preserve">will be </w:delText>
        </w:r>
      </w:del>
      <w:ins w:id="83" w:author="Zach Peagler" w:date="2025-02-03T10:18:00Z" w16du:dateUtc="2025-02-03T15:18:00Z">
        <w:r w:rsidR="008D15DB">
          <w:t xml:space="preserve">was </w:t>
        </w:r>
      </w:ins>
      <w:r w:rsidR="47AAD798">
        <w:t>weighed, assessed for blossom-end rot, and catalogued with row</w:t>
      </w:r>
      <w:ins w:id="84" w:author="Zach Peagler" w:date="2025-02-03T10:18:00Z" w16du:dateUtc="2025-02-03T15:18:00Z">
        <w:r w:rsidR="008D15DB">
          <w:t xml:space="preserve"> and pot</w:t>
        </w:r>
      </w:ins>
      <w:del w:id="85" w:author="Zach Peagler" w:date="2025-02-03T10:18:00Z" w16du:dateUtc="2025-02-03T15:18:00Z">
        <w:r w:rsidR="47AAD798" w:rsidDel="008D15DB">
          <w:delText>, pot, and cluster</w:delText>
        </w:r>
      </w:del>
      <w:r w:rsidR="47AAD798">
        <w:t xml:space="preserve"> information. Weight measurements </w:t>
      </w:r>
      <w:del w:id="86" w:author="Zach Peagler" w:date="2025-02-03T10:18:00Z" w16du:dateUtc="2025-02-03T15:18:00Z">
        <w:r w:rsidR="47AAD798" w:rsidDel="008D15DB">
          <w:delText>will be</w:delText>
        </w:r>
      </w:del>
      <w:ins w:id="87" w:author="Zach Peagler" w:date="2025-02-03T10:18:00Z" w16du:dateUtc="2025-02-03T15:18:00Z">
        <w:r w:rsidR="008D15DB">
          <w:t>were</w:t>
        </w:r>
      </w:ins>
      <w:r w:rsidR="47AAD798">
        <w:t xml:space="preserve"> </w:t>
      </w:r>
      <w:r w:rsidR="0319D01F">
        <w:t>performed</w:t>
      </w:r>
      <w:ins w:id="88" w:author="Zach Peagler" w:date="2025-02-03T10:18:00Z" w16du:dateUtc="2025-02-03T15:18:00Z">
        <w:r w:rsidR="008D15DB">
          <w:t xml:space="preserve"> with an OHAUS Scout </w:t>
        </w:r>
      </w:ins>
      <w:ins w:id="89" w:author="Zach Peagler" w:date="2025-02-03T10:19:00Z" w16du:dateUtc="2025-02-03T15:19:00Z">
        <w:r w:rsidR="008D15DB">
          <w:t>SCA210</w:t>
        </w:r>
      </w:ins>
      <w:r w:rsidR="0319D01F">
        <w:t>,</w:t>
      </w:r>
      <w:r w:rsidR="4188E15D">
        <w:t xml:space="preserve"> and</w:t>
      </w:r>
      <w:r w:rsidR="47AAD798">
        <w:t xml:space="preserve"> </w:t>
      </w:r>
      <w:r w:rsidR="771C4829">
        <w:t>b</w:t>
      </w:r>
      <w:r w:rsidR="47AAD798">
        <w:t xml:space="preserve">lossom-end rot </w:t>
      </w:r>
      <w:del w:id="90" w:author="Zach Peagler" w:date="2025-02-03T10:19:00Z" w16du:dateUtc="2025-02-03T15:19:00Z">
        <w:r w:rsidR="5C01313F" w:rsidDel="008D15DB">
          <w:delText xml:space="preserve">will </w:delText>
        </w:r>
      </w:del>
      <w:ins w:id="91" w:author="Zach Peagler" w:date="2025-02-03T10:19:00Z" w16du:dateUtc="2025-02-03T15:19:00Z">
        <w:r w:rsidR="008D15DB">
          <w:t xml:space="preserve">was </w:t>
        </w:r>
      </w:ins>
      <w:del w:id="92" w:author="Zach Peagler" w:date="2025-02-03T10:19:00Z" w16du:dateUtc="2025-02-03T15:19:00Z">
        <w:r w:rsidR="5C01313F" w:rsidDel="008D15DB">
          <w:delText>be</w:delText>
        </w:r>
        <w:r w:rsidR="47AAD798" w:rsidDel="008D15DB">
          <w:delText xml:space="preserve"> </w:delText>
        </w:r>
      </w:del>
      <w:r w:rsidR="47AAD798">
        <w:t>assessed by visual observation of the fruit.</w:t>
      </w:r>
      <w:r w:rsidR="7D32F0C8">
        <w:t xml:space="preserve"> </w:t>
      </w:r>
      <w:r w:rsidR="33DA916F">
        <w:t xml:space="preserve">Authors </w:t>
      </w:r>
      <w:del w:id="93" w:author="Zach Peagler" w:date="2025-02-03T10:19:00Z" w16du:dateUtc="2025-02-03T15:19:00Z">
        <w:r w:rsidR="33DA916F" w:rsidDel="008D15DB">
          <w:delText xml:space="preserve">will </w:delText>
        </w:r>
      </w:del>
      <w:r w:rsidR="33DA916F">
        <w:t>use</w:t>
      </w:r>
      <w:ins w:id="94" w:author="Zach Peagler" w:date="2025-02-03T10:19:00Z" w16du:dateUtc="2025-02-03T15:19:00Z">
        <w:r w:rsidR="008D15DB">
          <w:t>d</w:t>
        </w:r>
      </w:ins>
      <w:r w:rsidR="33DA916F">
        <w:t xml:space="preserve"> a</w:t>
      </w:r>
      <w:r w:rsidR="08B3BD3E">
        <w:t xml:space="preserve"> Li-COR Li-600 and PhotosynQ MultispeQ V2</w:t>
      </w:r>
      <w:r w:rsidR="2679180F">
        <w:t xml:space="preserve"> to </w:t>
      </w:r>
      <w:del w:id="95" w:author="Zach Peagler" w:date="2025-02-03T10:19:00Z" w16du:dateUtc="2025-02-03T15:19:00Z">
        <w:r w:rsidR="2679180F" w:rsidDel="008D15DB">
          <w:delText xml:space="preserve">measure </w:delText>
        </w:r>
      </w:del>
      <w:ins w:id="96" w:author="Zach Peagler" w:date="2025-02-03T10:19:00Z" w16du:dateUtc="2025-02-03T15:19:00Z">
        <w:r w:rsidR="008D15DB">
          <w:t xml:space="preserve">gather biweekly </w:t>
        </w:r>
      </w:ins>
      <w:r w:rsidR="2679180F">
        <w:t xml:space="preserve">plant fluorometric parameters. </w:t>
      </w:r>
      <w:r w:rsidR="08B3BD3E">
        <w:t xml:space="preserve">Sugar concentration </w:t>
      </w:r>
      <w:del w:id="97" w:author="Zach Peagler" w:date="2025-02-03T10:19:00Z" w16du:dateUtc="2025-02-03T15:19:00Z">
        <w:r w:rsidR="08B3BD3E" w:rsidDel="008D15DB">
          <w:delText xml:space="preserve">will </w:delText>
        </w:r>
      </w:del>
      <w:ins w:id="98" w:author="Zach Peagler" w:date="2025-02-03T10:19:00Z" w16du:dateUtc="2025-02-03T15:19:00Z">
        <w:r w:rsidR="008D15DB">
          <w:t xml:space="preserve">was </w:t>
        </w:r>
      </w:ins>
      <w:del w:id="99" w:author="Zach Peagler" w:date="2025-02-03T10:19:00Z" w16du:dateUtc="2025-02-03T15:19:00Z">
        <w:r w:rsidR="08B3BD3E" w:rsidDel="008D15DB">
          <w:delText xml:space="preserve">be </w:delText>
        </w:r>
      </w:del>
      <w:r w:rsidR="08B3BD3E">
        <w:t xml:space="preserve">measured with a Fisherbrand Brix. Firmness </w:t>
      </w:r>
      <w:del w:id="100" w:author="Zach Peagler" w:date="2025-02-03T10:19:00Z" w16du:dateUtc="2025-02-03T15:19:00Z">
        <w:r w:rsidR="08B3BD3E" w:rsidDel="008D15DB">
          <w:delText xml:space="preserve">will be </w:delText>
        </w:r>
      </w:del>
      <w:ins w:id="101" w:author="Zach Peagler" w:date="2025-02-03T10:20:00Z" w16du:dateUtc="2025-02-03T15:20:00Z">
        <w:r w:rsidR="008D15DB">
          <w:t xml:space="preserve">was </w:t>
        </w:r>
      </w:ins>
      <w:r w:rsidR="08B3BD3E">
        <w:t>measured with a</w:t>
      </w:r>
      <w:ins w:id="102" w:author="Zach Peagler" w:date="2025-02-03T10:20:00Z" w16du:dateUtc="2025-02-03T15:20:00Z">
        <w:r w:rsidR="008D15DB">
          <w:t>n OA Supplies Fruit Pressure Tester</w:t>
        </w:r>
      </w:ins>
      <w:del w:id="103" w:author="Zach Peagler" w:date="2025-02-03T10:20:00Z" w16du:dateUtc="2025-02-03T15:20:00Z">
        <w:r w:rsidR="08B3BD3E" w:rsidDel="008D15DB">
          <w:delText xml:space="preserve"> penetrometer</w:delText>
        </w:r>
      </w:del>
      <w:r w:rsidR="4FC5289E">
        <w:t>.</w:t>
      </w:r>
    </w:p>
    <w:p w14:paraId="648C8DE0" w14:textId="37A4DA07" w:rsidR="008D26A7" w:rsidRDefault="008D26A7" w:rsidP="461A1DC7">
      <w:pPr>
        <w:spacing w:line="240" w:lineRule="auto"/>
        <w:ind w:firstLine="720"/>
      </w:pPr>
      <w:r>
        <w:t>The statistical power of this experiment is low, at 0.39</w:t>
      </w:r>
      <w:r w:rsidR="1A448258">
        <w:t xml:space="preserve"> for an effect size of 0.4 with 4 groups</w:t>
      </w:r>
      <w:r w:rsidR="56AF7387">
        <w:t>,</w:t>
      </w:r>
      <w:r w:rsidR="1A448258">
        <w:t xml:space="preserve"> 8 replicates per group</w:t>
      </w:r>
      <w:r w:rsidR="5206E5C2">
        <w:t>,</w:t>
      </w:r>
      <w:r w:rsidR="05DF2F6E">
        <w:t xml:space="preserve"> and 0.05 significance level.</w:t>
      </w:r>
      <w:r w:rsidR="42F8F93A">
        <w:t xml:space="preserve"> However, this </w:t>
      </w:r>
      <w:del w:id="104" w:author="Zach Peagler" w:date="2025-02-03T10:20:00Z" w16du:dateUtc="2025-02-03T15:20:00Z">
        <w:r w:rsidR="2A0080A5" w:rsidDel="008D15DB">
          <w:delText>i</w:delText>
        </w:r>
        <w:r w:rsidR="42F8F93A" w:rsidDel="008D15DB">
          <w:delText xml:space="preserve">s </w:delText>
        </w:r>
      </w:del>
      <w:ins w:id="105" w:author="Zach Peagler" w:date="2025-02-03T10:20:00Z" w16du:dateUtc="2025-02-03T15:20:00Z">
        <w:r w:rsidR="008D15DB">
          <w:t xml:space="preserve">was </w:t>
        </w:r>
      </w:ins>
      <w:r w:rsidR="42F8F93A">
        <w:t>the greatest number of tomato plants possible in the space available at the time.</w:t>
      </w:r>
    </w:p>
    <w:p w14:paraId="0761DBC0" w14:textId="15068CD5" w:rsidR="45485B95" w:rsidRDefault="335887CF" w:rsidP="1D1499E8">
      <w:pPr>
        <w:spacing w:line="240" w:lineRule="auto"/>
        <w:rPr>
          <w:b/>
          <w:bCs/>
        </w:rPr>
      </w:pPr>
      <w:r w:rsidRPr="4EA5AA9C">
        <w:rPr>
          <w:b/>
          <w:bCs/>
        </w:rPr>
        <w:t>III.</w:t>
      </w:r>
      <w:r w:rsidR="54407442" w:rsidRPr="4EA5AA9C">
        <w:rPr>
          <w:b/>
          <w:bCs/>
        </w:rPr>
        <w:t>B</w:t>
      </w:r>
      <w:r w:rsidRPr="4EA5AA9C">
        <w:rPr>
          <w:b/>
          <w:bCs/>
        </w:rPr>
        <w:t xml:space="preserve">.2. </w:t>
      </w:r>
      <w:r w:rsidR="45485B95" w:rsidRPr="4EA5AA9C">
        <w:rPr>
          <w:b/>
          <w:bCs/>
        </w:rPr>
        <w:t xml:space="preserve">Tomato inoculant </w:t>
      </w:r>
      <w:del w:id="106" w:author="Zach Peagler" w:date="2025-02-03T10:21:00Z" w16du:dateUtc="2025-02-03T15:21:00Z">
        <w:r w:rsidR="45485B95" w:rsidRPr="4EA5AA9C" w:rsidDel="008D15DB">
          <w:rPr>
            <w:b/>
            <w:bCs/>
          </w:rPr>
          <w:delText xml:space="preserve">trial </w:delText>
        </w:r>
      </w:del>
      <w:ins w:id="107" w:author="Zach Peagler" w:date="2025-02-03T10:21:00Z" w16du:dateUtc="2025-02-03T15:21:00Z">
        <w:r w:rsidR="008D15DB">
          <w:rPr>
            <w:b/>
            <w:bCs/>
          </w:rPr>
          <w:t>timing</w:t>
        </w:r>
        <w:r w:rsidR="008D15DB" w:rsidRPr="4EA5AA9C">
          <w:rPr>
            <w:b/>
            <w:bCs/>
          </w:rPr>
          <w:t xml:space="preserve"> </w:t>
        </w:r>
      </w:ins>
      <w:r w:rsidR="45485B95" w:rsidRPr="4EA5AA9C">
        <w:rPr>
          <w:b/>
          <w:bCs/>
        </w:rPr>
        <w:t>2024</w:t>
      </w:r>
    </w:p>
    <w:p w14:paraId="0D618D62" w14:textId="17ECD766" w:rsidR="004E793A" w:rsidRDefault="004E793A" w:rsidP="68F16E84">
      <w:pPr>
        <w:spacing w:line="240" w:lineRule="auto"/>
        <w:ind w:firstLine="720"/>
      </w:pPr>
      <w:r>
        <w:t xml:space="preserve">The space available for the 2024 tomato inoculant trial is greater than that available for the 2023 trial, allowing for more replicates per group. </w:t>
      </w:r>
      <w:r w:rsidR="00C42D9F">
        <w:t xml:space="preserve">The plants were grown in the Hydroponic Lab greenhouse at the KSU Field Station. </w:t>
      </w:r>
      <w:r>
        <w:t xml:space="preserve">The treatments used reflect objective 3.2. The treatments include inoculation at germination, inoculation at transplantation, inoculation at both </w:t>
      </w:r>
      <w:r w:rsidR="00C42D9F">
        <w:t>germination</w:t>
      </w:r>
      <w:r>
        <w:t xml:space="preserve"> and transplantation, and a control no inoculation group.</w:t>
      </w:r>
      <w:r w:rsidR="00C42D9F">
        <w:t xml:space="preserve"> Each group had 12 replicates, for a total sample size of 48 tomato plants. Plants were germinated on X and transplanted on X date. Plants were allowed to grow until X, at which point they were taken down with samples collected for stomatal density measurements. Biweekly measurements were taken with a Li-COR Li-600 and two PhotosynQ MultispeQ V2.0s. Fruit were harvested when ripe, as assessed by color and firmness, and were taken back to the lab for analysis.</w:t>
      </w:r>
    </w:p>
    <w:p w14:paraId="6128A4A4" w14:textId="2FDB5658" w:rsidR="3FEBB604" w:rsidRDefault="575D6018" w:rsidP="75176F98">
      <w:pPr>
        <w:spacing w:line="240" w:lineRule="auto"/>
        <w:rPr>
          <w:b/>
          <w:bCs/>
        </w:rPr>
      </w:pPr>
      <w:r w:rsidRPr="75176F98">
        <w:rPr>
          <w:b/>
          <w:bCs/>
        </w:rPr>
        <w:t>III.</w:t>
      </w:r>
      <w:r w:rsidR="5D5869C0" w:rsidRPr="75176F98">
        <w:rPr>
          <w:b/>
          <w:bCs/>
        </w:rPr>
        <w:t>B</w:t>
      </w:r>
      <w:r w:rsidRPr="75176F98">
        <w:rPr>
          <w:b/>
          <w:bCs/>
        </w:rPr>
        <w:t xml:space="preserve">.3. </w:t>
      </w:r>
      <w:del w:id="108" w:author="Zach Peagler" w:date="2025-02-03T10:21:00Z" w16du:dateUtc="2025-02-03T15:21:00Z">
        <w:r w:rsidR="542DAA8C" w:rsidRPr="75176F98" w:rsidDel="008D15DB">
          <w:rPr>
            <w:b/>
            <w:bCs/>
          </w:rPr>
          <w:delText xml:space="preserve">Direct </w:delText>
        </w:r>
        <w:r w:rsidR="338FD867" w:rsidRPr="75176F98" w:rsidDel="008D15DB">
          <w:rPr>
            <w:b/>
            <w:bCs/>
          </w:rPr>
          <w:delText xml:space="preserve">inoculation </w:delText>
        </w:r>
        <w:r w:rsidR="060AC4CA" w:rsidRPr="75176F98" w:rsidDel="008D15DB">
          <w:rPr>
            <w:b/>
            <w:bCs/>
          </w:rPr>
          <w:delText>trial</w:delText>
        </w:r>
      </w:del>
      <w:ins w:id="109" w:author="Zach Peagler" w:date="2025-02-03T10:21:00Z" w16du:dateUtc="2025-02-03T15:21:00Z">
        <w:r w:rsidR="008D15DB">
          <w:rPr>
            <w:b/>
            <w:bCs/>
          </w:rPr>
          <w:t>Tomato inoculant method trial</w:t>
        </w:r>
      </w:ins>
    </w:p>
    <w:p w14:paraId="0BDD919B" w14:textId="271CA50B" w:rsidR="2EB37531" w:rsidRDefault="6FC87931" w:rsidP="68F16E84">
      <w:pPr>
        <w:spacing w:line="240" w:lineRule="auto"/>
        <w:ind w:firstLine="720"/>
      </w:pPr>
      <w:r>
        <w:t>This experiment will involve cultivating 144 tomato plants</w:t>
      </w:r>
      <w:r w:rsidR="5741EB24">
        <w:t xml:space="preserve"> (cultivar BHN 589)</w:t>
      </w:r>
      <w:r>
        <w:t xml:space="preserve"> for </w:t>
      </w:r>
      <w:bookmarkStart w:id="110" w:name="_Int_SNNozdhG"/>
      <w:r>
        <w:t>40 days</w:t>
      </w:r>
      <w:bookmarkEnd w:id="110"/>
      <w:r>
        <w:t xml:space="preserve"> in the greenhouse outside of the KSU Science building. </w:t>
      </w:r>
      <w:r w:rsidR="2F469683">
        <w:t xml:space="preserve">A graphical abstract of this experiment can be seen in </w:t>
      </w:r>
      <w:r w:rsidR="2F469683" w:rsidRPr="4825ED53">
        <w:rPr>
          <w:b/>
          <w:bCs/>
        </w:rPr>
        <w:t xml:space="preserve">Figure </w:t>
      </w:r>
      <w:r w:rsidR="39F0F128" w:rsidRPr="4825ED53">
        <w:rPr>
          <w:b/>
          <w:bCs/>
        </w:rPr>
        <w:t>4</w:t>
      </w:r>
      <w:r w:rsidR="2F469683" w:rsidRPr="4825ED53">
        <w:rPr>
          <w:b/>
          <w:bCs/>
        </w:rPr>
        <w:t>.</w:t>
      </w:r>
      <w:r w:rsidR="23594F70" w:rsidRPr="4825ED53">
        <w:rPr>
          <w:b/>
          <w:bCs/>
        </w:rPr>
        <w:t xml:space="preserve"> </w:t>
      </w:r>
      <w:r w:rsidR="23594F70">
        <w:t>There will be 1</w:t>
      </w:r>
      <w:ins w:id="111" w:author="Zach Peagler" w:date="2025-01-28T12:19:00Z" w16du:dateUtc="2025-01-28T17:19:00Z">
        <w:r w:rsidR="004E793A">
          <w:t>0</w:t>
        </w:r>
      </w:ins>
      <w:del w:id="112" w:author="Zach Peagler" w:date="2025-01-28T12:19:00Z" w16du:dateUtc="2025-01-28T17:19:00Z">
        <w:r w:rsidR="23594F70" w:rsidDel="004E793A">
          <w:delText>2</w:delText>
        </w:r>
      </w:del>
      <w:r w:rsidR="23594F70">
        <w:t xml:space="preserve"> treatments (control, liquid at germination, liquid at transplantation, liquid at both stages, </w:t>
      </w:r>
      <w:del w:id="113" w:author="Zach Peagler" w:date="2025-01-28T12:17:00Z" w16du:dateUtc="2025-01-28T17:17:00Z">
        <w:r w:rsidR="23594F70" w:rsidDel="004E793A">
          <w:delText>C</w:delText>
        </w:r>
      </w:del>
      <w:ins w:id="114" w:author="Zach Peagler" w:date="2025-02-03T10:06:00Z" w16du:dateUtc="2025-02-03T15:06:00Z">
        <w:r w:rsidR="007E5636">
          <w:t>M</w:t>
        </w:r>
      </w:ins>
      <w:r w:rsidR="23594F70">
        <w:t xml:space="preserve">BG at germination, </w:t>
      </w:r>
      <w:del w:id="115" w:author="Zach Peagler" w:date="2025-01-28T12:17:00Z" w16du:dateUtc="2025-01-28T17:17:00Z">
        <w:r w:rsidR="23594F70" w:rsidDel="004E793A">
          <w:delText>C</w:delText>
        </w:r>
      </w:del>
      <w:ins w:id="116" w:author="Zach Peagler" w:date="2025-02-03T10:06:00Z" w16du:dateUtc="2025-02-03T15:06:00Z">
        <w:r w:rsidR="007E5636">
          <w:t>M</w:t>
        </w:r>
      </w:ins>
      <w:r w:rsidR="23594F70">
        <w:t xml:space="preserve">BG at transplantation, </w:t>
      </w:r>
      <w:del w:id="117" w:author="Zach Peagler" w:date="2025-01-28T12:18:00Z" w16du:dateUtc="2025-01-28T17:18:00Z">
        <w:r w:rsidR="23594F70" w:rsidDel="004E793A">
          <w:delText>C</w:delText>
        </w:r>
      </w:del>
      <w:ins w:id="118" w:author="Zach Peagler" w:date="2025-02-03T10:06:00Z" w16du:dateUtc="2025-02-03T15:06:00Z">
        <w:r w:rsidR="007E5636">
          <w:t>M</w:t>
        </w:r>
      </w:ins>
      <w:r w:rsidR="23594F70">
        <w:t xml:space="preserve">BG at both stages, </w:t>
      </w:r>
      <w:del w:id="119" w:author="Zach Peagler" w:date="2025-01-28T12:18:00Z" w16du:dateUtc="2025-01-28T17:18:00Z">
        <w:r w:rsidR="65984B41" w:rsidDel="004E793A">
          <w:delText xml:space="preserve">Pelleted </w:delText>
        </w:r>
        <w:r w:rsidR="23594F70" w:rsidDel="004E793A">
          <w:delText>CBG</w:delText>
        </w:r>
        <w:r w:rsidR="0972074E" w:rsidDel="004E793A">
          <w:delText xml:space="preserve"> at germination</w:delText>
        </w:r>
        <w:r w:rsidR="23594F70" w:rsidDel="004E793A">
          <w:delText>,</w:delText>
        </w:r>
        <w:r w:rsidR="40A38060" w:rsidDel="004E793A">
          <w:delText xml:space="preserve"> </w:delText>
        </w:r>
        <w:r w:rsidR="53A35F1E" w:rsidDel="004E793A">
          <w:delText xml:space="preserve">Pelleted </w:delText>
        </w:r>
        <w:r w:rsidR="0B2497FB" w:rsidDel="004E793A">
          <w:delText xml:space="preserve">CBG </w:delText>
        </w:r>
      </w:del>
      <w:ins w:id="120" w:author="Zach Peagler" w:date="2025-01-28T12:18:00Z" w16du:dateUtc="2025-01-28T17:18:00Z">
        <w:r w:rsidR="004E793A">
          <w:t xml:space="preserve">liquid </w:t>
        </w:r>
      </w:ins>
      <w:r w:rsidR="010001C1">
        <w:t xml:space="preserve">at germination </w:t>
      </w:r>
      <w:r w:rsidR="0B2497FB">
        <w:t xml:space="preserve">with </w:t>
      </w:r>
      <w:del w:id="121" w:author="Zach Peagler" w:date="2025-01-28T12:18:00Z" w16du:dateUtc="2025-01-28T17:18:00Z">
        <w:r w:rsidR="0B2497FB" w:rsidDel="004E793A">
          <w:delText>C</w:delText>
        </w:r>
      </w:del>
      <w:ins w:id="122" w:author="Zach Peagler" w:date="2025-02-03T10:06:00Z" w16du:dateUtc="2025-02-03T15:06:00Z">
        <w:r w:rsidR="007E5636">
          <w:t>M</w:t>
        </w:r>
      </w:ins>
      <w:r w:rsidR="0B2497FB">
        <w:t xml:space="preserve">BG at transplantation, and </w:t>
      </w:r>
      <w:del w:id="123" w:author="Zach Peagler" w:date="2025-01-28T12:18:00Z" w16du:dateUtc="2025-01-28T17:18:00Z">
        <w:r w:rsidR="5132A913" w:rsidDel="004E793A">
          <w:delText xml:space="preserve">Pelleted </w:delText>
        </w:r>
        <w:r w:rsidR="0B2497FB" w:rsidDel="004E793A">
          <w:delText>C</w:delText>
        </w:r>
      </w:del>
      <w:ins w:id="124" w:author="Zach Peagler" w:date="2025-02-03T10:06:00Z" w16du:dateUtc="2025-02-03T15:06:00Z">
        <w:r w:rsidR="007E5636">
          <w:t>M</w:t>
        </w:r>
      </w:ins>
      <w:r w:rsidR="0B2497FB">
        <w:t>BG</w:t>
      </w:r>
      <w:ins w:id="125" w:author="Zach Peagler" w:date="2025-01-28T12:18:00Z" w16du:dateUtc="2025-01-28T17:18:00Z">
        <w:r w:rsidR="004E793A">
          <w:t xml:space="preserve"> at germination</w:t>
        </w:r>
      </w:ins>
      <w:r w:rsidR="0B2497FB">
        <w:t xml:space="preserve"> with liquid at transplantation</w:t>
      </w:r>
      <w:r w:rsidR="2D8A9FC9">
        <w:t>) with 12 replicates per group</w:t>
      </w:r>
      <w:r w:rsidR="0B2497FB">
        <w:t>.</w:t>
      </w:r>
      <w:r w:rsidR="2A8F4E95">
        <w:t xml:space="preserve"> The inoculation is slated to include the entire microbial consortium listed above</w:t>
      </w:r>
      <w:del w:id="126" w:author="Zach Peagler" w:date="2025-01-22T11:41:00Z" w16du:dateUtc="2025-01-22T16:41:00Z">
        <w:r w:rsidR="2A8F4E95" w:rsidDel="002B674F">
          <w:delText xml:space="preserve"> </w:delText>
        </w:r>
      </w:del>
      <w:r w:rsidR="2A8F4E95">
        <w:t xml:space="preserve"> at 1x10</w:t>
      </w:r>
      <w:r w:rsidR="02A39154" w:rsidRPr="4825ED53">
        <w:rPr>
          <w:vertAlign w:val="superscript"/>
        </w:rPr>
        <w:t>6</w:t>
      </w:r>
      <w:r w:rsidR="2A8F4E95">
        <w:t xml:space="preserve"> CFU/g</w:t>
      </w:r>
      <w:r w:rsidR="39CEC57C">
        <w:t xml:space="preserve"> each</w:t>
      </w:r>
      <w:r w:rsidR="19C63DD8">
        <w:t>.</w:t>
      </w:r>
      <w:r w:rsidR="2E364BE4">
        <w:t xml:space="preserve"> </w:t>
      </w:r>
      <w:r w:rsidR="3FFC86C4">
        <w:t>Power analysis on this reveals a power of 0.90 for an effect size of 0.4</w:t>
      </w:r>
      <w:r w:rsidR="4ADD390A">
        <w:t>, a significance of 0.05, 12 groups, and 12 replicates per group.</w:t>
      </w:r>
    </w:p>
    <w:p w14:paraId="523C7812" w14:textId="56A3A29C" w:rsidR="2BFD3F94" w:rsidRDefault="1E657B33" w:rsidP="1D1499E8">
      <w:pPr>
        <w:spacing w:line="240" w:lineRule="auto"/>
        <w:rPr>
          <w:b/>
          <w:bCs/>
        </w:rPr>
      </w:pPr>
      <w:r w:rsidRPr="4EA5AA9C">
        <w:rPr>
          <w:b/>
          <w:bCs/>
        </w:rPr>
        <w:t xml:space="preserve">III.C. </w:t>
      </w:r>
      <w:r w:rsidR="2BFD3F94" w:rsidRPr="4EA5AA9C">
        <w:rPr>
          <w:b/>
          <w:bCs/>
        </w:rPr>
        <w:t>Statistical analysis</w:t>
      </w:r>
    </w:p>
    <w:p w14:paraId="71E2C7D1" w14:textId="769CFEA2" w:rsidR="008D15DB" w:rsidRDefault="2BFD3F94" w:rsidP="1D1499E8">
      <w:pPr>
        <w:spacing w:line="240" w:lineRule="auto"/>
        <w:ind w:firstLine="720"/>
      </w:pPr>
      <w:r>
        <w:t xml:space="preserve">All statistical analysis </w:t>
      </w:r>
      <w:r w:rsidR="008D15DB">
        <w:t>were</w:t>
      </w:r>
      <w:r>
        <w:t xml:space="preserve"> </w:t>
      </w:r>
      <w:r w:rsidR="008D15DB">
        <w:t xml:space="preserve">performed </w:t>
      </w:r>
      <w:r>
        <w:t xml:space="preserve">in the latest version of R, currently </w:t>
      </w:r>
      <w:r w:rsidR="49223080">
        <w:t>4.3.</w:t>
      </w:r>
      <w:r w:rsidR="008D15DB">
        <w:t>3.</w:t>
      </w:r>
    </w:p>
    <w:p w14:paraId="7936FFF1" w14:textId="609A9DFF" w:rsidR="008D15DB" w:rsidRDefault="008D15DB" w:rsidP="1D1499E8">
      <w:pPr>
        <w:spacing w:line="240" w:lineRule="auto"/>
        <w:ind w:firstLine="720"/>
      </w:pPr>
      <w:r>
        <w:t>First, probability density function (PDF) and cumulative distribution function (CDF) graphs were created for each variable, and one-sample Kolmorgorov-Smirnov (KS) tests were performed against all exponential family functions. (This was not done for variables which are known to be ratios [e.g. PhiPS2 and Fv’/Fm’] which were just logit transformed and treated as normal)</w:t>
      </w:r>
      <w:r w:rsidR="00A820DF">
        <w:t>. Variables were checked for homoscedasticity with Levene tests. Boxplots were constructed of each variable by treatment</w:t>
      </w:r>
    </w:p>
    <w:p w14:paraId="56E6B100" w14:textId="2E8CF11F" w:rsidR="008D15DB" w:rsidRDefault="008D15DB" w:rsidP="1D1499E8">
      <w:pPr>
        <w:spacing w:line="240" w:lineRule="auto"/>
        <w:ind w:firstLine="720"/>
      </w:pPr>
      <w:r>
        <w:t>Linear models or generalized linear models were made for each variable, depending on the results of the PDF, CDF, and KS tests, with post hoc tests being performed as needed.</w:t>
      </w:r>
    </w:p>
    <w:p w14:paraId="2881BFE1" w14:textId="1A910DE3" w:rsidR="00A820DF" w:rsidRDefault="00A820DF" w:rsidP="00A820DF">
      <w:pPr>
        <w:pStyle w:val="ListParagraph"/>
        <w:numPr>
          <w:ilvl w:val="0"/>
          <w:numId w:val="49"/>
        </w:numPr>
        <w:spacing w:line="240" w:lineRule="auto"/>
        <w:rPr>
          <w:ins w:id="127" w:author="Zach Peagler" w:date="2025-02-03T10:22:00Z" w16du:dateUtc="2025-02-03T15:22:00Z"/>
        </w:rPr>
      </w:pPr>
      <w:r>
        <w:t xml:space="preserve">Note: For the sake of brevity, only figures that show a </w:t>
      </w:r>
      <w:r w:rsidRPr="00A820DF">
        <w:rPr>
          <w:b/>
          <w:bCs/>
        </w:rPr>
        <w:t xml:space="preserve">significant difference </w:t>
      </w:r>
      <w:r>
        <w:t xml:space="preserve">are included. Non-significant graphs can be found at </w:t>
      </w:r>
      <w:hyperlink r:id="rId10" w:history="1">
        <w:r w:rsidRPr="00A820DF">
          <w:rPr>
            <w:rStyle w:val="Hyperlink"/>
          </w:rPr>
          <w:t>github.com/zachpeagler/Tomatoinoculants/tree/main/figures</w:t>
        </w:r>
      </w:hyperlink>
      <w:r>
        <w:t xml:space="preserve"> as both PNGs and SVGs.</w:t>
      </w:r>
    </w:p>
    <w:p w14:paraId="38027EE9" w14:textId="77777777" w:rsidR="00376A40" w:rsidRDefault="00376A40" w:rsidP="00A75B47">
      <w:pPr>
        <w:spacing w:line="240" w:lineRule="auto"/>
      </w:pPr>
    </w:p>
    <w:p w14:paraId="1A06FA4C" w14:textId="679FD884" w:rsidR="7F413409" w:rsidRDefault="48C94241" w:rsidP="461A1DC7">
      <w:pPr>
        <w:pStyle w:val="ListParagraph"/>
        <w:numPr>
          <w:ilvl w:val="0"/>
          <w:numId w:val="44"/>
        </w:numPr>
        <w:spacing w:line="240" w:lineRule="auto"/>
        <w:rPr>
          <w:b/>
          <w:bCs/>
          <w:sz w:val="24"/>
          <w:szCs w:val="24"/>
        </w:rPr>
      </w:pPr>
      <w:r w:rsidRPr="68F16E84">
        <w:rPr>
          <w:b/>
          <w:bCs/>
          <w:sz w:val="24"/>
          <w:szCs w:val="24"/>
        </w:rPr>
        <w:t>RESULTS</w:t>
      </w:r>
    </w:p>
    <w:p w14:paraId="070419BA" w14:textId="19F6661D" w:rsidR="40F93C69" w:rsidRDefault="40F93C69" w:rsidP="68F16E84">
      <w:pPr>
        <w:spacing w:line="240" w:lineRule="auto"/>
        <w:rPr>
          <w:rFonts w:ascii="Calibri" w:eastAsia="Calibri" w:hAnsi="Calibri" w:cs="Calibri"/>
          <w:b/>
          <w:bCs/>
          <w:color w:val="000000" w:themeColor="text1"/>
        </w:rPr>
      </w:pPr>
      <w:r w:rsidRPr="68F16E84">
        <w:rPr>
          <w:rFonts w:ascii="Calibri" w:eastAsia="Calibri" w:hAnsi="Calibri" w:cs="Calibri"/>
          <w:b/>
          <w:bCs/>
          <w:color w:val="000000" w:themeColor="text1"/>
        </w:rPr>
        <w:t xml:space="preserve">IV.A. </w:t>
      </w:r>
      <w:ins w:id="128" w:author="Zach Peagler" w:date="2025-02-03T10:06:00Z" w16du:dateUtc="2025-02-03T15:06:00Z">
        <w:r w:rsidR="007E5636">
          <w:rPr>
            <w:rFonts w:ascii="Calibri" w:eastAsia="Calibri" w:hAnsi="Calibri" w:cs="Calibri"/>
            <w:b/>
            <w:bCs/>
            <w:color w:val="000000" w:themeColor="text1"/>
          </w:rPr>
          <w:t>M</w:t>
        </w:r>
      </w:ins>
      <w:r w:rsidRPr="68F16E84">
        <w:rPr>
          <w:rFonts w:ascii="Calibri" w:eastAsia="Calibri" w:hAnsi="Calibri" w:cs="Calibri"/>
          <w:b/>
          <w:bCs/>
          <w:color w:val="000000" w:themeColor="text1"/>
        </w:rPr>
        <w:t xml:space="preserve">BG </w:t>
      </w:r>
      <w:r w:rsidR="0059585B">
        <w:rPr>
          <w:rFonts w:ascii="Calibri" w:eastAsia="Calibri" w:hAnsi="Calibri" w:cs="Calibri"/>
          <w:b/>
          <w:bCs/>
          <w:color w:val="000000" w:themeColor="text1"/>
        </w:rPr>
        <w:t>O</w:t>
      </w:r>
      <w:r w:rsidRPr="68F16E84">
        <w:rPr>
          <w:rFonts w:ascii="Calibri" w:eastAsia="Calibri" w:hAnsi="Calibri" w:cs="Calibri"/>
          <w:b/>
          <w:bCs/>
          <w:color w:val="000000" w:themeColor="text1"/>
        </w:rPr>
        <w:t>ptimization</w:t>
      </w:r>
    </w:p>
    <w:p w14:paraId="6056ADEB" w14:textId="6CE1A85A" w:rsidR="3CDF1D2B" w:rsidRDefault="0492D85F" w:rsidP="68F16E84">
      <w:pPr>
        <w:spacing w:line="240" w:lineRule="auto"/>
        <w:ind w:firstLine="720"/>
        <w:rPr>
          <w:rFonts w:ascii="Calibri" w:eastAsia="Calibri" w:hAnsi="Calibri" w:cs="Calibri"/>
          <w:color w:val="000000" w:themeColor="text1"/>
        </w:rPr>
      </w:pPr>
      <w:r w:rsidRPr="75176F98">
        <w:rPr>
          <w:rFonts w:ascii="Calibri" w:eastAsia="Calibri" w:hAnsi="Calibri" w:cs="Calibri"/>
          <w:color w:val="000000" w:themeColor="text1"/>
        </w:rPr>
        <w:t xml:space="preserve">Authors have had success in creating inoculated </w:t>
      </w:r>
      <w:del w:id="129" w:author="Zach Peagler" w:date="2025-01-28T14:37:00Z" w16du:dateUtc="2025-01-28T19:37:00Z">
        <w:r w:rsidRPr="75176F98" w:rsidDel="00C561BB">
          <w:rPr>
            <w:rFonts w:ascii="Calibri" w:eastAsia="Calibri" w:hAnsi="Calibri" w:cs="Calibri"/>
            <w:color w:val="000000" w:themeColor="text1"/>
          </w:rPr>
          <w:delText>C</w:delText>
        </w:r>
      </w:del>
      <w:ins w:id="130" w:author="Zach Peagler" w:date="2025-02-03T10:06:00Z" w16du:dateUtc="2025-02-03T15:06:00Z">
        <w:r w:rsidR="007E5636">
          <w:rPr>
            <w:rFonts w:ascii="Calibri" w:eastAsia="Calibri" w:hAnsi="Calibri" w:cs="Calibri"/>
            <w:color w:val="000000" w:themeColor="text1"/>
          </w:rPr>
          <w:t>M</w:t>
        </w:r>
      </w:ins>
      <w:r w:rsidRPr="75176F98">
        <w:rPr>
          <w:rFonts w:ascii="Calibri" w:eastAsia="Calibri" w:hAnsi="Calibri" w:cs="Calibri"/>
          <w:color w:val="000000" w:themeColor="text1"/>
        </w:rPr>
        <w:t>BGs</w:t>
      </w:r>
      <w:r w:rsidR="4CFD9F9A" w:rsidRPr="75176F98">
        <w:rPr>
          <w:rFonts w:ascii="Calibri" w:eastAsia="Calibri" w:hAnsi="Calibri" w:cs="Calibri"/>
          <w:color w:val="000000" w:themeColor="text1"/>
        </w:rPr>
        <w:t xml:space="preserve"> and</w:t>
      </w:r>
      <w:r w:rsidRPr="75176F98">
        <w:rPr>
          <w:rFonts w:ascii="Calibri" w:eastAsia="Calibri" w:hAnsi="Calibri" w:cs="Calibri"/>
          <w:color w:val="000000" w:themeColor="text1"/>
        </w:rPr>
        <w:t xml:space="preserve"> in qualifying that microbial viability can be maintained after desiccation via air-drying. Quantitative measurements for microbial viability have not yet been conducted.</w:t>
      </w:r>
      <w:r w:rsidR="7CC48D58" w:rsidRPr="75176F98">
        <w:rPr>
          <w:rFonts w:ascii="Calibri" w:eastAsia="Calibri" w:hAnsi="Calibri" w:cs="Calibri"/>
          <w:color w:val="000000" w:themeColor="text1"/>
        </w:rPr>
        <w:t xml:space="preserve"> </w:t>
      </w:r>
      <w:r w:rsidR="50AAD32F" w:rsidRPr="75176F98">
        <w:rPr>
          <w:rFonts w:ascii="Calibri" w:eastAsia="Calibri" w:hAnsi="Calibri" w:cs="Calibri"/>
          <w:color w:val="000000" w:themeColor="text1"/>
        </w:rPr>
        <w:t>Preliminary results from nozzle tests show</w:t>
      </w:r>
      <w:r w:rsidR="1C6703DC" w:rsidRPr="75176F98">
        <w:rPr>
          <w:rFonts w:ascii="Calibri" w:eastAsia="Calibri" w:hAnsi="Calibri" w:cs="Calibri"/>
          <w:color w:val="000000" w:themeColor="text1"/>
        </w:rPr>
        <w:t xml:space="preserve"> that smaller nozzle sizes produce beads with the least reagent waste. It also revealed</w:t>
      </w:r>
      <w:r w:rsidR="50AAD32F" w:rsidRPr="75176F98">
        <w:rPr>
          <w:rFonts w:ascii="Calibri" w:eastAsia="Calibri" w:hAnsi="Calibri" w:cs="Calibri"/>
          <w:color w:val="000000" w:themeColor="text1"/>
        </w:rPr>
        <w:t xml:space="preserve"> microplastics in the </w:t>
      </w:r>
      <w:del w:id="131" w:author="Zach Peagler" w:date="2025-01-28T14:37:00Z" w16du:dateUtc="2025-01-28T19:37:00Z">
        <w:r w:rsidR="50AAD32F" w:rsidRPr="75176F98" w:rsidDel="00C561BB">
          <w:rPr>
            <w:rFonts w:ascii="Calibri" w:eastAsia="Calibri" w:hAnsi="Calibri" w:cs="Calibri"/>
            <w:color w:val="000000" w:themeColor="text1"/>
          </w:rPr>
          <w:delText>C</w:delText>
        </w:r>
      </w:del>
      <w:ins w:id="132" w:author="Zach Peagler" w:date="2025-02-03T10:06:00Z" w16du:dateUtc="2025-02-03T15:06:00Z">
        <w:r w:rsidR="007E5636">
          <w:rPr>
            <w:rFonts w:ascii="Calibri" w:eastAsia="Calibri" w:hAnsi="Calibri" w:cs="Calibri"/>
            <w:color w:val="000000" w:themeColor="text1"/>
          </w:rPr>
          <w:t>M</w:t>
        </w:r>
      </w:ins>
      <w:r w:rsidR="50AAD32F" w:rsidRPr="75176F98">
        <w:rPr>
          <w:rFonts w:ascii="Calibri" w:eastAsia="Calibri" w:hAnsi="Calibri" w:cs="Calibri"/>
          <w:color w:val="000000" w:themeColor="text1"/>
        </w:rPr>
        <w:t xml:space="preserve">BGs. </w:t>
      </w:r>
      <w:r w:rsidR="30ABBB10" w:rsidRPr="75176F98">
        <w:rPr>
          <w:rFonts w:ascii="Calibri" w:eastAsia="Calibri" w:hAnsi="Calibri" w:cs="Calibri"/>
          <w:color w:val="000000" w:themeColor="text1"/>
        </w:rPr>
        <w:t xml:space="preserve">Plastic nozzles are a no-go, and future </w:t>
      </w:r>
      <w:del w:id="133" w:author="Zach Peagler" w:date="2025-01-28T14:37:00Z" w16du:dateUtc="2025-01-28T19:37:00Z">
        <w:r w:rsidR="30ABBB10" w:rsidRPr="75176F98" w:rsidDel="00C561BB">
          <w:rPr>
            <w:rFonts w:ascii="Calibri" w:eastAsia="Calibri" w:hAnsi="Calibri" w:cs="Calibri"/>
            <w:color w:val="000000" w:themeColor="text1"/>
          </w:rPr>
          <w:delText>C</w:delText>
        </w:r>
      </w:del>
      <w:ins w:id="134" w:author="Zach Peagler" w:date="2025-02-03T10:06:00Z" w16du:dateUtc="2025-02-03T15:06:00Z">
        <w:r w:rsidR="007E5636">
          <w:rPr>
            <w:rFonts w:ascii="Calibri" w:eastAsia="Calibri" w:hAnsi="Calibri" w:cs="Calibri"/>
            <w:color w:val="000000" w:themeColor="text1"/>
          </w:rPr>
          <w:t>M</w:t>
        </w:r>
      </w:ins>
      <w:r w:rsidR="30ABBB10" w:rsidRPr="75176F98">
        <w:rPr>
          <w:rFonts w:ascii="Calibri" w:eastAsia="Calibri" w:hAnsi="Calibri" w:cs="Calibri"/>
          <w:color w:val="000000" w:themeColor="text1"/>
        </w:rPr>
        <w:t>BG creation should be done without plastic (especially 3D printed) parts contacting the granules.</w:t>
      </w:r>
      <w:r w:rsidR="7B8E7A9A" w:rsidRPr="75176F98">
        <w:rPr>
          <w:rFonts w:ascii="Calibri" w:eastAsia="Calibri" w:hAnsi="Calibri" w:cs="Calibri"/>
          <w:color w:val="000000" w:themeColor="text1"/>
        </w:rPr>
        <w:t xml:space="preserve"> P</w:t>
      </w:r>
      <w:r w:rsidR="50AAD32F" w:rsidRPr="75176F98">
        <w:rPr>
          <w:rFonts w:ascii="Calibri" w:eastAsia="Calibri" w:hAnsi="Calibri" w:cs="Calibri"/>
          <w:color w:val="000000" w:themeColor="text1"/>
        </w:rPr>
        <w:t>reliminary results have shown that bead morphology can vary drastically even within a single batch made under</w:t>
      </w:r>
      <w:r w:rsidR="17FB582B" w:rsidRPr="75176F98">
        <w:rPr>
          <w:rFonts w:ascii="Calibri" w:eastAsia="Calibri" w:hAnsi="Calibri" w:cs="Calibri"/>
          <w:color w:val="000000" w:themeColor="text1"/>
        </w:rPr>
        <w:t xml:space="preserve"> identical </w:t>
      </w:r>
      <w:r w:rsidR="50AAD32F" w:rsidRPr="75176F98">
        <w:rPr>
          <w:rFonts w:ascii="Calibri" w:eastAsia="Calibri" w:hAnsi="Calibri" w:cs="Calibri"/>
          <w:color w:val="000000" w:themeColor="text1"/>
        </w:rPr>
        <w:t xml:space="preserve">conditions, as shown in </w:t>
      </w:r>
      <w:r w:rsidR="50AAD32F" w:rsidRPr="75176F98">
        <w:rPr>
          <w:rFonts w:ascii="Calibri" w:eastAsia="Calibri" w:hAnsi="Calibri" w:cs="Calibri"/>
          <w:b/>
          <w:bCs/>
          <w:color w:val="000000" w:themeColor="text1"/>
        </w:rPr>
        <w:t xml:space="preserve">Figure </w:t>
      </w:r>
      <w:r w:rsidR="1B8DD75E" w:rsidRPr="75176F98">
        <w:rPr>
          <w:rFonts w:ascii="Calibri" w:eastAsia="Calibri" w:hAnsi="Calibri" w:cs="Calibri"/>
          <w:b/>
          <w:bCs/>
          <w:color w:val="000000" w:themeColor="text1"/>
        </w:rPr>
        <w:t>5</w:t>
      </w:r>
      <w:r w:rsidR="50AAD32F" w:rsidRPr="75176F98">
        <w:rPr>
          <w:rFonts w:ascii="Calibri" w:eastAsia="Calibri" w:hAnsi="Calibri" w:cs="Calibri"/>
          <w:color w:val="000000" w:themeColor="text1"/>
        </w:rPr>
        <w:t>.</w:t>
      </w:r>
      <w:r w:rsidR="700F04B9" w:rsidRPr="75176F98">
        <w:rPr>
          <w:rFonts w:ascii="Calibri" w:eastAsia="Calibri" w:hAnsi="Calibri" w:cs="Calibri"/>
          <w:color w:val="000000" w:themeColor="text1"/>
        </w:rPr>
        <w:t xml:space="preserve"> </w:t>
      </w:r>
      <w:r w:rsidR="5095E8E0" w:rsidRPr="75176F98">
        <w:rPr>
          <w:rFonts w:ascii="Calibri" w:eastAsia="Calibri" w:hAnsi="Calibri" w:cs="Calibri"/>
          <w:color w:val="000000" w:themeColor="text1"/>
        </w:rPr>
        <w:t xml:space="preserve">Preliminary results for CBG desiccation </w:t>
      </w:r>
      <w:r w:rsidR="002169B9" w:rsidRPr="75176F98">
        <w:rPr>
          <w:rFonts w:ascii="Calibri" w:eastAsia="Calibri" w:hAnsi="Calibri" w:cs="Calibri"/>
          <w:color w:val="000000" w:themeColor="text1"/>
        </w:rPr>
        <w:t>show</w:t>
      </w:r>
      <w:r w:rsidR="5095E8E0" w:rsidRPr="75176F98">
        <w:rPr>
          <w:rFonts w:ascii="Calibri" w:eastAsia="Calibri" w:hAnsi="Calibri" w:cs="Calibri"/>
          <w:color w:val="000000" w:themeColor="text1"/>
        </w:rPr>
        <w:t xml:space="preserve"> that desiccation reduces </w:t>
      </w:r>
      <w:del w:id="135" w:author="Zach Peagler" w:date="2025-01-28T14:37:00Z" w16du:dateUtc="2025-01-28T19:37:00Z">
        <w:r w:rsidR="5095E8E0" w:rsidRPr="75176F98" w:rsidDel="00C561BB">
          <w:rPr>
            <w:rFonts w:ascii="Calibri" w:eastAsia="Calibri" w:hAnsi="Calibri" w:cs="Calibri"/>
            <w:color w:val="000000" w:themeColor="text1"/>
          </w:rPr>
          <w:delText>C</w:delText>
        </w:r>
      </w:del>
      <w:ins w:id="136" w:author="Zach Peagler" w:date="2025-02-03T10:06:00Z" w16du:dateUtc="2025-02-03T15:06:00Z">
        <w:r w:rsidR="007E5636">
          <w:rPr>
            <w:rFonts w:ascii="Calibri" w:eastAsia="Calibri" w:hAnsi="Calibri" w:cs="Calibri"/>
            <w:color w:val="000000" w:themeColor="text1"/>
          </w:rPr>
          <w:t>M</w:t>
        </w:r>
      </w:ins>
      <w:r w:rsidR="5095E8E0" w:rsidRPr="75176F98">
        <w:rPr>
          <w:rFonts w:ascii="Calibri" w:eastAsia="Calibri" w:hAnsi="Calibri" w:cs="Calibri"/>
          <w:color w:val="000000" w:themeColor="text1"/>
        </w:rPr>
        <w:t>BG weight by 90%, as shown in</w:t>
      </w:r>
      <w:r w:rsidR="50AAD32F" w:rsidRPr="75176F98">
        <w:rPr>
          <w:rFonts w:ascii="Calibri" w:eastAsia="Calibri" w:hAnsi="Calibri" w:cs="Calibri"/>
          <w:color w:val="000000" w:themeColor="text1"/>
        </w:rPr>
        <w:t xml:space="preserve"> </w:t>
      </w:r>
      <w:r w:rsidR="50AAD32F" w:rsidRPr="75176F98">
        <w:rPr>
          <w:rFonts w:ascii="Calibri" w:eastAsia="Calibri" w:hAnsi="Calibri" w:cs="Calibri"/>
          <w:b/>
          <w:bCs/>
          <w:color w:val="000000" w:themeColor="text1"/>
        </w:rPr>
        <w:t xml:space="preserve">Figure </w:t>
      </w:r>
      <w:r w:rsidR="1846735B" w:rsidRPr="75176F98">
        <w:rPr>
          <w:rFonts w:ascii="Calibri" w:eastAsia="Calibri" w:hAnsi="Calibri" w:cs="Calibri"/>
          <w:b/>
          <w:bCs/>
          <w:color w:val="000000" w:themeColor="text1"/>
        </w:rPr>
        <w:t>6</w:t>
      </w:r>
      <w:r w:rsidR="2EC8228C" w:rsidRPr="75176F98">
        <w:rPr>
          <w:rFonts w:ascii="Calibri" w:eastAsia="Calibri" w:hAnsi="Calibri" w:cs="Calibri"/>
          <w:b/>
          <w:bCs/>
          <w:color w:val="000000" w:themeColor="text1"/>
        </w:rPr>
        <w:t>.</w:t>
      </w:r>
    </w:p>
    <w:p w14:paraId="47E72BDF" w14:textId="574A4ED7" w:rsidR="4EA5AA9C" w:rsidRDefault="40F93C69" w:rsidP="19EBEC61">
      <w:pPr>
        <w:spacing w:line="240" w:lineRule="auto"/>
        <w:rPr>
          <w:b/>
          <w:bCs/>
        </w:rPr>
      </w:pPr>
      <w:r w:rsidRPr="19EBEC61">
        <w:rPr>
          <w:b/>
          <w:bCs/>
        </w:rPr>
        <w:t>IV.B. Tomato Inoculant Trial 2023</w:t>
      </w:r>
    </w:p>
    <w:p w14:paraId="159E7336" w14:textId="51776758" w:rsidR="46A59AC8" w:rsidRDefault="46A59AC8" w:rsidP="68F16E84">
      <w:pPr>
        <w:ind w:firstLine="720"/>
      </w:pPr>
      <w:r>
        <w:t xml:space="preserve">Stomatal conductance is graphed in </w:t>
      </w:r>
      <w:r w:rsidRPr="19EBEC61">
        <w:rPr>
          <w:b/>
          <w:bCs/>
        </w:rPr>
        <w:t xml:space="preserve">Figure </w:t>
      </w:r>
      <w:r w:rsidR="254639D4" w:rsidRPr="19EBEC61">
        <w:rPr>
          <w:b/>
          <w:bCs/>
        </w:rPr>
        <w:t>7</w:t>
      </w:r>
      <w:r>
        <w:t xml:space="preserve">, and all treatments were found to be significantly different from the control </w:t>
      </w:r>
      <w:r w:rsidR="47989594">
        <w:t>using an lmer test when modeled with stomatal conductance as a response, treatment as a predictor, and relative humidity as a random effect</w:t>
      </w:r>
      <w:r w:rsidR="19AF12BB">
        <w:t>.</w:t>
      </w:r>
    </w:p>
    <w:p w14:paraId="0F309C65" w14:textId="29202F2E" w:rsidR="60F3C229" w:rsidRDefault="60F3C229" w:rsidP="68F16E84">
      <w:pPr>
        <w:ind w:firstLine="720"/>
      </w:pPr>
      <w:r>
        <w:t xml:space="preserve">Fruit weight </w:t>
      </w:r>
      <w:r w:rsidR="08FAE0C1">
        <w:t xml:space="preserve">across treatments </w:t>
      </w:r>
      <w:r>
        <w:t xml:space="preserve">is graphed in </w:t>
      </w:r>
      <w:r w:rsidRPr="19EBEC61">
        <w:rPr>
          <w:b/>
          <w:bCs/>
        </w:rPr>
        <w:t xml:space="preserve">Figure </w:t>
      </w:r>
      <w:r w:rsidR="6A6884A2" w:rsidRPr="19EBEC61">
        <w:rPr>
          <w:b/>
          <w:bCs/>
        </w:rPr>
        <w:t>8</w:t>
      </w:r>
      <w:r>
        <w:t>, and foliar and joint treatments were found to be significantly different from the control using an lmer test when modeled with fruit weight as a response</w:t>
      </w:r>
      <w:r w:rsidR="0644AB24">
        <w:t xml:space="preserve"> and treatment as a predictor</w:t>
      </w:r>
      <w:r>
        <w:t>.</w:t>
      </w:r>
      <w:r w:rsidR="503E10F3">
        <w:t xml:space="preserve"> Total yield across treatments by blossom-end rot presence is graphed in </w:t>
      </w:r>
      <w:r w:rsidR="503E10F3" w:rsidRPr="19EBEC61">
        <w:rPr>
          <w:b/>
          <w:bCs/>
        </w:rPr>
        <w:t xml:space="preserve">Figure </w:t>
      </w:r>
      <w:r w:rsidR="5CEB2D22" w:rsidRPr="19EBEC61">
        <w:rPr>
          <w:b/>
          <w:bCs/>
        </w:rPr>
        <w:t>9</w:t>
      </w:r>
      <w:r w:rsidR="503E10F3" w:rsidRPr="19EBEC61">
        <w:rPr>
          <w:b/>
          <w:bCs/>
          <w:i/>
          <w:iCs/>
        </w:rPr>
        <w:t xml:space="preserve">, </w:t>
      </w:r>
      <w:r w:rsidR="05C07902">
        <w:t>and the joint inoculation was found to have a significantly higher portion of fruit with blossom-end rot than the control treatment</w:t>
      </w:r>
      <w:r w:rsidR="5A4994CB">
        <w:t xml:space="preserve"> using an lmer test when modeled</w:t>
      </w:r>
      <w:r w:rsidR="3091BE25">
        <w:t xml:space="preserve"> with total yield as a response and treatment as a predictor.</w:t>
      </w:r>
    </w:p>
    <w:p w14:paraId="7E966727" w14:textId="6DA4B2E8" w:rsidR="0EE47561" w:rsidRDefault="0EE47561" w:rsidP="4EA5AA9C">
      <w:pPr>
        <w:spacing w:line="240" w:lineRule="auto"/>
        <w:ind w:firstLine="720"/>
        <w:rPr>
          <w:rFonts w:ascii="Calibri" w:eastAsia="Calibri" w:hAnsi="Calibri" w:cs="Calibri"/>
          <w:color w:val="000000" w:themeColor="text1"/>
        </w:rPr>
      </w:pPr>
      <w:r w:rsidRPr="19EBEC61">
        <w:rPr>
          <w:rFonts w:ascii="Calibri" w:eastAsia="Calibri" w:hAnsi="Calibri" w:cs="Calibri"/>
          <w:color w:val="000000" w:themeColor="text1"/>
        </w:rPr>
        <w:t xml:space="preserve">Fruit sugar concentration across treatments is graphed in </w:t>
      </w:r>
      <w:r w:rsidRPr="19EBEC61">
        <w:rPr>
          <w:rFonts w:ascii="Calibri" w:eastAsia="Calibri" w:hAnsi="Calibri" w:cs="Calibri"/>
          <w:b/>
          <w:bCs/>
          <w:color w:val="000000" w:themeColor="text1"/>
        </w:rPr>
        <w:t>Figure 1</w:t>
      </w:r>
      <w:r w:rsidR="7D850B88" w:rsidRPr="19EBEC61">
        <w:rPr>
          <w:rFonts w:ascii="Calibri" w:eastAsia="Calibri" w:hAnsi="Calibri" w:cs="Calibri"/>
          <w:b/>
          <w:bCs/>
          <w:color w:val="000000" w:themeColor="text1"/>
        </w:rPr>
        <w:t>0</w:t>
      </w:r>
      <w:r w:rsidRPr="19EBEC61">
        <w:rPr>
          <w:rFonts w:ascii="Calibri" w:eastAsia="Calibri" w:hAnsi="Calibri" w:cs="Calibri"/>
          <w:color w:val="000000" w:themeColor="text1"/>
        </w:rPr>
        <w:t>, and foliar and joint inoculations were found to have significantly higher</w:t>
      </w:r>
      <w:r w:rsidR="3E378CFB" w:rsidRPr="19EBEC61">
        <w:rPr>
          <w:rFonts w:ascii="Calibri" w:eastAsia="Calibri" w:hAnsi="Calibri" w:cs="Calibri"/>
          <w:color w:val="000000" w:themeColor="text1"/>
        </w:rPr>
        <w:t xml:space="preserve"> average sugar concentrations using an lmer test when modeled with sugar as a response and treatment as a predictor. However, when the sugar content is calculated as an absolute weight value rather than a relative perce</w:t>
      </w:r>
      <w:r w:rsidR="11C32377" w:rsidRPr="19EBEC61">
        <w:rPr>
          <w:rFonts w:ascii="Calibri" w:eastAsia="Calibri" w:hAnsi="Calibri" w:cs="Calibri"/>
          <w:color w:val="000000" w:themeColor="text1"/>
        </w:rPr>
        <w:t xml:space="preserve">ntage as graphed in </w:t>
      </w:r>
      <w:r w:rsidR="11C32377" w:rsidRPr="19EBEC61">
        <w:rPr>
          <w:rFonts w:ascii="Calibri" w:eastAsia="Calibri" w:hAnsi="Calibri" w:cs="Calibri"/>
          <w:b/>
          <w:bCs/>
          <w:color w:val="000000" w:themeColor="text1"/>
        </w:rPr>
        <w:t>Figure 1</w:t>
      </w:r>
      <w:r w:rsidR="2D7C2A8C" w:rsidRPr="19EBEC61">
        <w:rPr>
          <w:rFonts w:ascii="Calibri" w:eastAsia="Calibri" w:hAnsi="Calibri" w:cs="Calibri"/>
          <w:b/>
          <w:bCs/>
          <w:color w:val="000000" w:themeColor="text1"/>
        </w:rPr>
        <w:t>1</w:t>
      </w:r>
      <w:r w:rsidR="11C32377" w:rsidRPr="19EBEC61">
        <w:rPr>
          <w:rFonts w:ascii="Calibri" w:eastAsia="Calibri" w:hAnsi="Calibri" w:cs="Calibri"/>
          <w:color w:val="000000" w:themeColor="text1"/>
        </w:rPr>
        <w:t>, the sugar content in the foliar and joint inoculation treatments is significantly less than the control, found using an lmer test and modeled with the su</w:t>
      </w:r>
      <w:r w:rsidR="7542F89A" w:rsidRPr="19EBEC61">
        <w:rPr>
          <w:rFonts w:ascii="Calibri" w:eastAsia="Calibri" w:hAnsi="Calibri" w:cs="Calibri"/>
          <w:color w:val="000000" w:themeColor="text1"/>
        </w:rPr>
        <w:t>gar content as a response and treatment as a predictor.</w:t>
      </w:r>
    </w:p>
    <w:p w14:paraId="516310AD" w14:textId="25373BA5" w:rsidR="0059585B" w:rsidRDefault="0059585B" w:rsidP="0059585B">
      <w:pPr>
        <w:spacing w:line="240" w:lineRule="auto"/>
        <w:rPr>
          <w:rFonts w:ascii="Calibri" w:eastAsia="Calibri" w:hAnsi="Calibri" w:cs="Calibri"/>
          <w:color w:val="000000" w:themeColor="text1"/>
        </w:rPr>
      </w:pPr>
      <w:r>
        <w:rPr>
          <w:rFonts w:ascii="Calibri" w:eastAsia="Calibri" w:hAnsi="Calibri" w:cs="Calibri"/>
          <w:color w:val="000000" w:themeColor="text1"/>
        </w:rPr>
        <w:t>IV.C. Tomato Inoculant Trial 2024</w:t>
      </w:r>
    </w:p>
    <w:p w14:paraId="56A164BA" w14:textId="3DEBB81E" w:rsidR="0059585B" w:rsidRDefault="0059585B" w:rsidP="0059585B">
      <w:pPr>
        <w:spacing w:line="240" w:lineRule="auto"/>
        <w:rPr>
          <w:rFonts w:ascii="Calibri" w:eastAsia="Calibri" w:hAnsi="Calibri" w:cs="Calibri"/>
          <w:color w:val="000000" w:themeColor="text1"/>
        </w:rPr>
      </w:pPr>
      <w:r>
        <w:rPr>
          <w:rFonts w:ascii="Calibri" w:eastAsia="Calibri" w:hAnsi="Calibri" w:cs="Calibri"/>
          <w:color w:val="000000" w:themeColor="text1"/>
        </w:rPr>
        <w:t>IV.D. Tomato Inoculant Method Trial</w:t>
      </w:r>
    </w:p>
    <w:p w14:paraId="4E6AB659" w14:textId="2E4CB36C" w:rsidR="0059585B" w:rsidRDefault="0059585B" w:rsidP="0059585B">
      <w:pPr>
        <w:spacing w:line="240" w:lineRule="auto"/>
        <w:rPr>
          <w:rFonts w:ascii="Calibri" w:eastAsia="Calibri" w:hAnsi="Calibri" w:cs="Calibri"/>
          <w:color w:val="000000" w:themeColor="text1"/>
        </w:rPr>
      </w:pPr>
      <w:r>
        <w:rPr>
          <w:rFonts w:ascii="Calibri" w:eastAsia="Calibri" w:hAnsi="Calibri" w:cs="Calibri"/>
          <w:color w:val="000000" w:themeColor="text1"/>
        </w:rPr>
        <w:t xml:space="preserve">IV.E. MBG Decomposition </w:t>
      </w:r>
    </w:p>
    <w:p w14:paraId="4A0E8182" w14:textId="21463270" w:rsidR="0010211A" w:rsidRDefault="0010211A" w:rsidP="0010211A">
      <w:pPr>
        <w:spacing w:line="240" w:lineRule="auto"/>
        <w:ind w:firstLine="360"/>
        <w:rPr>
          <w:b/>
          <w:bCs/>
          <w:sz w:val="24"/>
          <w:szCs w:val="24"/>
        </w:rPr>
      </w:pPr>
      <w:r w:rsidRPr="0010211A">
        <w:rPr>
          <w:b/>
          <w:bCs/>
          <w:sz w:val="24"/>
          <w:szCs w:val="24"/>
        </w:rPr>
        <w:t>V. INTEGRATIVE ASPECTS</w:t>
      </w:r>
    </w:p>
    <w:p w14:paraId="3288AE3F" w14:textId="7273DC1B" w:rsidR="0010211A" w:rsidRPr="0010211A" w:rsidRDefault="0010211A" w:rsidP="0010211A">
      <w:pPr>
        <w:spacing w:line="240" w:lineRule="auto"/>
        <w:ind w:firstLine="360"/>
      </w:pPr>
      <w:r>
        <w:tab/>
        <w:t xml:space="preserve">The proposed research integrates microbiology, </w:t>
      </w:r>
      <w:r w:rsidR="00AA4FFD">
        <w:t>mycology, plant biology, chemistry,</w:t>
      </w:r>
      <w:r w:rsidR="00220C32">
        <w:t xml:space="preserve"> statistics,</w:t>
      </w:r>
      <w:r w:rsidR="00AA4FFD">
        <w:t xml:space="preserve"> and engineering.</w:t>
      </w:r>
      <w:r w:rsidR="003E4C5A">
        <w:t xml:space="preserve"> Microbiology is integrated through the culturing and application of </w:t>
      </w:r>
      <w:r w:rsidR="00A10274">
        <w:t>five bacterial species, as well as through microbial community analysis</w:t>
      </w:r>
      <w:r w:rsidR="006352AC">
        <w:t>, compatibility assays,</w:t>
      </w:r>
      <w:r w:rsidR="00A10274">
        <w:t xml:space="preserve"> and</w:t>
      </w:r>
      <w:r w:rsidR="006352AC">
        <w:t xml:space="preserve"> </w:t>
      </w:r>
      <w:r w:rsidR="00A10274">
        <w:t xml:space="preserve">viability </w:t>
      </w:r>
      <w:r w:rsidR="006352AC">
        <w:t>trials</w:t>
      </w:r>
      <w:r w:rsidR="00A10274">
        <w:t>.</w:t>
      </w:r>
      <w:r w:rsidR="006352AC">
        <w:t xml:space="preserve"> Mycology is integrated through the propagation of arbuscular mycorrhizal fungi, the propagation of a non-mycorrhizal fungi, and the </w:t>
      </w:r>
      <w:r w:rsidR="00077F20">
        <w:t xml:space="preserve">application of all three fungi in chitosan encapsulation. </w:t>
      </w:r>
      <w:r w:rsidR="00D32EF7">
        <w:t>Plant biology is integrated via the cultivation</w:t>
      </w:r>
      <w:r w:rsidR="00294175">
        <w:t xml:space="preserve"> of tomato plants</w:t>
      </w:r>
      <w:r w:rsidR="000D2784">
        <w:t xml:space="preserve">, the </w:t>
      </w:r>
      <w:r w:rsidR="00220C32">
        <w:t>measurement of fluorometric parameters</w:t>
      </w:r>
      <w:r w:rsidR="00766073">
        <w:t xml:space="preserve">, and the harvest and analysis of tomato fruit. Chemistry is involved with the creation </w:t>
      </w:r>
      <w:r w:rsidR="00681A83">
        <w:t>of the CBG polymer matrix and further CBG optimization. Statistics is integrated vi</w:t>
      </w:r>
      <w:r w:rsidR="005641BC">
        <w:t>a power analysis</w:t>
      </w:r>
      <w:r w:rsidR="00D72F3A">
        <w:t xml:space="preserve"> and experimental data analysis. </w:t>
      </w:r>
      <w:r w:rsidR="00D72F3A">
        <w:lastRenderedPageBreak/>
        <w:t>Engineering is involved in the creation of the device</w:t>
      </w:r>
      <w:r w:rsidR="0008162B">
        <w:t xml:space="preserve"> that creates the CBGs, mainly through CAD modeling</w:t>
      </w:r>
      <w:r w:rsidR="00DD2F0F">
        <w:t xml:space="preserve"> and</w:t>
      </w:r>
      <w:r w:rsidR="0008162B">
        <w:t xml:space="preserve"> 3D printing.</w:t>
      </w:r>
    </w:p>
    <w:p w14:paraId="57DA0AC6" w14:textId="7CB5F7FE" w:rsidR="19EBEC61" w:rsidRDefault="19EBEC61" w:rsidP="19EBEC61">
      <w:pPr>
        <w:spacing w:line="240" w:lineRule="auto"/>
        <w:ind w:firstLine="360"/>
      </w:pPr>
    </w:p>
    <w:p w14:paraId="3F780CD3" w14:textId="436F11DE" w:rsidR="02605A2F" w:rsidRPr="0010211A" w:rsidRDefault="0010211A" w:rsidP="0010211A">
      <w:pPr>
        <w:spacing w:line="240" w:lineRule="auto"/>
        <w:ind w:left="360"/>
        <w:rPr>
          <w:rFonts w:ascii="Calibri" w:eastAsia="Calibri" w:hAnsi="Calibri" w:cs="Calibri"/>
          <w:color w:val="000000" w:themeColor="text1"/>
        </w:rPr>
      </w:pPr>
      <w:r>
        <w:rPr>
          <w:b/>
          <w:bCs/>
          <w:sz w:val="24"/>
          <w:szCs w:val="24"/>
        </w:rPr>
        <w:t xml:space="preserve">VI. </w:t>
      </w:r>
      <w:r w:rsidR="78705EC5" w:rsidRPr="0010211A">
        <w:rPr>
          <w:b/>
          <w:bCs/>
          <w:sz w:val="24"/>
          <w:szCs w:val="24"/>
        </w:rPr>
        <w:t>INTELLECTUAL MERIT</w:t>
      </w:r>
    </w:p>
    <w:p w14:paraId="3FE19CDF" w14:textId="3720DB5D" w:rsidR="02605A2F" w:rsidRDefault="4F3E38B8" w:rsidP="68F16E84">
      <w:pPr>
        <w:spacing w:line="240" w:lineRule="auto"/>
        <w:ind w:firstLine="720"/>
        <w:rPr>
          <w:rFonts w:ascii="Calibri" w:eastAsia="Calibri" w:hAnsi="Calibri" w:cs="Calibri"/>
          <w:color w:val="000000" w:themeColor="text1"/>
        </w:rPr>
      </w:pPr>
      <w:r w:rsidRPr="68F16E84">
        <w:rPr>
          <w:rFonts w:ascii="Calibri" w:eastAsia="Calibri" w:hAnsi="Calibri" w:cs="Calibri"/>
          <w:color w:val="000000" w:themeColor="text1"/>
        </w:rPr>
        <w:t xml:space="preserve">There are many gaps in the literature surrounding chitosan encapsulation that need to be filled before chitosan can </w:t>
      </w:r>
      <w:r w:rsidR="50FF00C5" w:rsidRPr="68F16E84">
        <w:rPr>
          <w:rFonts w:ascii="Calibri" w:eastAsia="Calibri" w:hAnsi="Calibri" w:cs="Calibri"/>
          <w:color w:val="000000" w:themeColor="text1"/>
        </w:rPr>
        <w:t>be</w:t>
      </w:r>
      <w:r w:rsidRPr="68F16E84">
        <w:rPr>
          <w:rFonts w:ascii="Calibri" w:eastAsia="Calibri" w:hAnsi="Calibri" w:cs="Calibri"/>
          <w:color w:val="000000" w:themeColor="text1"/>
        </w:rPr>
        <w:t xml:space="preserve"> considered for industrial commercialization. There have been no studies done on the release rate of desiccated chitosan beads formed with different protonation acids, and there have also been no studies done on the effectiveness of chitosan encapsulated and desiccated beads in maintaining microbial viability after extended storage. Addressing these will provide further insights into the potential for chitosan as a commercially viable biostimulant carrier.</w:t>
      </w:r>
    </w:p>
    <w:p w14:paraId="4B3DA894" w14:textId="0B70E340" w:rsidR="1D1499E8" w:rsidRDefault="1D1499E8" w:rsidP="1D1499E8">
      <w:pPr>
        <w:spacing w:line="240" w:lineRule="auto"/>
        <w:ind w:firstLine="720"/>
        <w:rPr>
          <w:rFonts w:ascii="Calibri" w:eastAsia="Calibri" w:hAnsi="Calibri" w:cs="Calibri"/>
          <w:color w:val="000000" w:themeColor="text1"/>
        </w:rPr>
      </w:pPr>
    </w:p>
    <w:p w14:paraId="3ADA1E6A" w14:textId="4CA34A2A" w:rsidR="78705EC5" w:rsidRDefault="07A840FB" w:rsidP="461A1DC7">
      <w:pPr>
        <w:spacing w:line="240" w:lineRule="auto"/>
        <w:rPr>
          <w:b/>
          <w:bCs/>
          <w:sz w:val="24"/>
          <w:szCs w:val="24"/>
        </w:rPr>
      </w:pPr>
      <w:r w:rsidRPr="461A1DC7">
        <w:rPr>
          <w:b/>
          <w:bCs/>
          <w:sz w:val="24"/>
          <w:szCs w:val="24"/>
        </w:rPr>
        <w:t xml:space="preserve">       </w:t>
      </w:r>
      <w:r w:rsidR="00BB3BBC">
        <w:rPr>
          <w:b/>
          <w:bCs/>
          <w:sz w:val="24"/>
          <w:szCs w:val="24"/>
        </w:rPr>
        <w:t>VII</w:t>
      </w:r>
      <w:r w:rsidR="461A1DC7" w:rsidRPr="461A1DC7">
        <w:rPr>
          <w:b/>
          <w:bCs/>
          <w:sz w:val="24"/>
          <w:szCs w:val="24"/>
        </w:rPr>
        <w:t xml:space="preserve">. </w:t>
      </w:r>
      <w:r w:rsidR="78705EC5" w:rsidRPr="461A1DC7">
        <w:rPr>
          <w:b/>
          <w:bCs/>
          <w:sz w:val="24"/>
          <w:szCs w:val="24"/>
        </w:rPr>
        <w:t>BROADER IMPACTS</w:t>
      </w:r>
    </w:p>
    <w:p w14:paraId="2B35A444" w14:textId="3F38D182" w:rsidR="28D26BEA" w:rsidRDefault="5A3D7E89" w:rsidP="461A1DC7">
      <w:pPr>
        <w:spacing w:line="240" w:lineRule="auto"/>
        <w:ind w:firstLine="720"/>
      </w:pPr>
      <w:r>
        <w:t xml:space="preserve">Feeding an expanding human population more sustainably is of the utmost importance. By reducing our reliance on synthetic fertilizers, we can prevent further ecological devastation caused by </w:t>
      </w:r>
      <w:r w:rsidR="34F741B5">
        <w:t>fertilizer runoffs (</w:t>
      </w:r>
      <w:r w:rsidR="34400657">
        <w:t>I.e.,</w:t>
      </w:r>
      <w:r w:rsidR="34F741B5">
        <w:t xml:space="preserve"> harmful algae blooms) and the accompanying</w:t>
      </w:r>
      <w:r w:rsidR="7D0C625F">
        <w:t xml:space="preserve"> environmental and</w:t>
      </w:r>
      <w:r w:rsidR="34F741B5">
        <w:t xml:space="preserve"> economic downturns.</w:t>
      </w:r>
      <w:r w:rsidR="58D0FDC1">
        <w:t xml:space="preserve"> A cheap, hardy, non-toxic, and simple</w:t>
      </w:r>
      <w:r w:rsidR="388518EC">
        <w:t xml:space="preserve"> microbial</w:t>
      </w:r>
      <w:r w:rsidR="58D0FDC1">
        <w:t xml:space="preserve"> fertilizer could revolutionize </w:t>
      </w:r>
      <w:r w:rsidR="3E677D2E">
        <w:t>agriculture</w:t>
      </w:r>
      <w:r w:rsidR="644D463F">
        <w:t xml:space="preserve"> and generate billions in social benefit</w:t>
      </w:r>
      <w:r w:rsidR="58D0FDC1">
        <w:t>.</w:t>
      </w:r>
    </w:p>
    <w:p w14:paraId="283AA6A7" w14:textId="4B3D88A0" w:rsidR="1D1499E8" w:rsidRDefault="1D1499E8" w:rsidP="1D1499E8">
      <w:pPr>
        <w:spacing w:line="240" w:lineRule="auto"/>
        <w:ind w:firstLine="720"/>
      </w:pPr>
    </w:p>
    <w:p w14:paraId="6731C1B6" w14:textId="33BC8040" w:rsidR="2FE4A5EC" w:rsidRDefault="3FE68FC8" w:rsidP="461A1DC7">
      <w:pPr>
        <w:spacing w:line="240" w:lineRule="auto"/>
        <w:rPr>
          <w:rFonts w:ascii="Calibri" w:eastAsia="Calibri" w:hAnsi="Calibri" w:cs="Calibri"/>
          <w:b/>
          <w:bCs/>
          <w:color w:val="000000" w:themeColor="text1"/>
          <w:sz w:val="24"/>
          <w:szCs w:val="24"/>
        </w:rPr>
      </w:pPr>
      <w:r w:rsidRPr="461A1DC7">
        <w:rPr>
          <w:rFonts w:ascii="Calibri" w:eastAsia="Calibri" w:hAnsi="Calibri" w:cs="Calibri"/>
          <w:b/>
          <w:bCs/>
          <w:color w:val="000000" w:themeColor="text1"/>
          <w:sz w:val="24"/>
          <w:szCs w:val="24"/>
        </w:rPr>
        <w:t xml:space="preserve">  </w:t>
      </w:r>
      <w:r w:rsidR="3A042B86" w:rsidRPr="461A1DC7">
        <w:rPr>
          <w:rFonts w:ascii="Calibri" w:eastAsia="Calibri" w:hAnsi="Calibri" w:cs="Calibri"/>
          <w:b/>
          <w:bCs/>
          <w:color w:val="000000" w:themeColor="text1"/>
          <w:sz w:val="24"/>
          <w:szCs w:val="24"/>
        </w:rPr>
        <w:t xml:space="preserve"> </w:t>
      </w:r>
      <w:r w:rsidRPr="461A1DC7">
        <w:rPr>
          <w:rFonts w:ascii="Calibri" w:eastAsia="Calibri" w:hAnsi="Calibri" w:cs="Calibri"/>
          <w:b/>
          <w:bCs/>
          <w:color w:val="000000" w:themeColor="text1"/>
          <w:sz w:val="24"/>
          <w:szCs w:val="24"/>
        </w:rPr>
        <w:t xml:space="preserve">    </w:t>
      </w:r>
      <w:r w:rsidR="00BB3BBC">
        <w:rPr>
          <w:rFonts w:ascii="Calibri" w:eastAsia="Calibri" w:hAnsi="Calibri" w:cs="Calibri"/>
          <w:b/>
          <w:bCs/>
          <w:color w:val="000000" w:themeColor="text1"/>
          <w:sz w:val="24"/>
          <w:szCs w:val="24"/>
        </w:rPr>
        <w:t>VIII</w:t>
      </w:r>
      <w:r w:rsidR="461A1DC7" w:rsidRPr="461A1DC7">
        <w:rPr>
          <w:rFonts w:ascii="Calibri" w:eastAsia="Calibri" w:hAnsi="Calibri" w:cs="Calibri"/>
          <w:b/>
          <w:bCs/>
          <w:color w:val="000000" w:themeColor="text1"/>
          <w:sz w:val="24"/>
          <w:szCs w:val="24"/>
        </w:rPr>
        <w:t xml:space="preserve">. </w:t>
      </w:r>
      <w:r w:rsidR="2FE4A5EC" w:rsidRPr="461A1DC7">
        <w:rPr>
          <w:rFonts w:ascii="Calibri" w:eastAsia="Calibri" w:hAnsi="Calibri" w:cs="Calibri"/>
          <w:b/>
          <w:bCs/>
          <w:color w:val="000000" w:themeColor="text1"/>
          <w:sz w:val="24"/>
          <w:szCs w:val="24"/>
        </w:rPr>
        <w:t>REFERENCES</w:t>
      </w:r>
    </w:p>
    <w:p w14:paraId="00BE65FC" w14:textId="4FE9EA2C"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Abd El-Fattah, D.A.,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2013. </w:t>
      </w:r>
      <w:r w:rsidRPr="19EBEC61">
        <w:rPr>
          <w:rFonts w:ascii="Calibri" w:eastAsia="Calibri" w:hAnsi="Calibri" w:cs="Calibri"/>
          <w:i/>
          <w:iCs/>
          <w:color w:val="000000" w:themeColor="text1"/>
        </w:rPr>
        <w:t xml:space="preserve">Effect of carrier materials, sterilization method, and storage temperature on survival and biological activities of </w:t>
      </w:r>
      <w:r w:rsidRPr="19EBEC61">
        <w:rPr>
          <w:rFonts w:ascii="Calibri" w:eastAsia="Calibri" w:hAnsi="Calibri" w:cs="Calibri"/>
          <w:color w:val="000000" w:themeColor="text1"/>
        </w:rPr>
        <w:t xml:space="preserve">Azotobacter chroococcum </w:t>
      </w:r>
      <w:r w:rsidRPr="19EBEC61">
        <w:rPr>
          <w:rFonts w:ascii="Calibri" w:eastAsia="Calibri" w:hAnsi="Calibri" w:cs="Calibri"/>
          <w:i/>
          <w:iCs/>
          <w:color w:val="000000" w:themeColor="text1"/>
        </w:rPr>
        <w:t xml:space="preserve">inoculants. </w:t>
      </w:r>
      <w:r w:rsidRPr="19EBEC61">
        <w:rPr>
          <w:rFonts w:ascii="Calibri" w:eastAsia="Calibri" w:hAnsi="Calibri" w:cs="Calibri"/>
          <w:color w:val="000000" w:themeColor="text1"/>
        </w:rPr>
        <w:t>Ann. Agric. Sci. 58:111-118.</w:t>
      </w:r>
    </w:p>
    <w:p w14:paraId="08A8EFB0" w14:textId="73BA69AD" w:rsidR="66380A8C" w:rsidRDefault="66380A8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Adesemoye, A.O. &amp; Kloepper, J.W. 2009 </w:t>
      </w:r>
      <w:r w:rsidRPr="461A1DC7">
        <w:rPr>
          <w:rFonts w:ascii="Calibri" w:eastAsia="Calibri" w:hAnsi="Calibri" w:cs="Calibri"/>
          <w:i/>
          <w:iCs/>
          <w:color w:val="000000" w:themeColor="text1"/>
        </w:rPr>
        <w:t xml:space="preserve">Plant-microbes interactions in enhanced fertilizer-use efficiency. </w:t>
      </w:r>
      <w:r w:rsidRPr="461A1DC7">
        <w:rPr>
          <w:rFonts w:ascii="Calibri" w:eastAsia="Calibri" w:hAnsi="Calibri" w:cs="Calibri"/>
          <w:color w:val="000000" w:themeColor="text1"/>
        </w:rPr>
        <w:t>Appl. Microbiol. Biotechnol. 85:1-12.</w:t>
      </w:r>
    </w:p>
    <w:p w14:paraId="2EFBDD8A" w14:textId="422AD250" w:rsidR="66380A8C" w:rsidRDefault="66380A8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Afzal, M., Yousaf, S., Reichenauer, T.G., Sessitsch, A. 2011. </w:t>
      </w:r>
      <w:r w:rsidRPr="461A1DC7">
        <w:rPr>
          <w:rFonts w:ascii="Calibri" w:eastAsia="Calibri" w:hAnsi="Calibri" w:cs="Calibri"/>
          <w:i/>
          <w:iCs/>
          <w:color w:val="000000" w:themeColor="text1"/>
        </w:rPr>
        <w:t xml:space="preserve">The inoculation method affects colonization and performance of bacterial inoculant strains in the phytoremediation of soil contaminated with diesel oil. </w:t>
      </w:r>
      <w:r w:rsidRPr="461A1DC7">
        <w:rPr>
          <w:rFonts w:ascii="Calibri" w:eastAsia="Calibri" w:hAnsi="Calibri" w:cs="Calibri"/>
          <w:color w:val="000000" w:themeColor="text1"/>
        </w:rPr>
        <w:t>Int. J. Phytoremediation. 14(1):35-47.</w:t>
      </w:r>
    </w:p>
    <w:p w14:paraId="48F4E60A" w14:textId="7DEC4DD0"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Ahmad, F.,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2008. </w:t>
      </w:r>
      <w:r w:rsidRPr="461A1DC7">
        <w:rPr>
          <w:rFonts w:ascii="Calibri" w:eastAsia="Calibri" w:hAnsi="Calibri" w:cs="Calibri"/>
          <w:i/>
          <w:iCs/>
          <w:color w:val="000000" w:themeColor="text1"/>
        </w:rPr>
        <w:t xml:space="preserve">Screening of free-living rhizospheric bacteria for their multiple plant growth promoting activities. </w:t>
      </w:r>
      <w:r w:rsidRPr="461A1DC7">
        <w:rPr>
          <w:rFonts w:ascii="Calibri" w:eastAsia="Calibri" w:hAnsi="Calibri" w:cs="Calibri"/>
          <w:color w:val="000000" w:themeColor="text1"/>
        </w:rPr>
        <w:t>Microbiological Research, 163(2):173-181.</w:t>
      </w:r>
    </w:p>
    <w:p w14:paraId="67D5BDA5" w14:textId="322ADAF5"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Arkhipova, T.,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2005. </w:t>
      </w:r>
      <w:r w:rsidRPr="461A1DC7">
        <w:rPr>
          <w:rFonts w:ascii="Calibri" w:eastAsia="Calibri" w:hAnsi="Calibri" w:cs="Calibri"/>
          <w:i/>
          <w:iCs/>
          <w:color w:val="000000" w:themeColor="text1"/>
        </w:rPr>
        <w:t xml:space="preserve">Ability of bacterium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to produce cytokinins and to influence the growth and endogenous hormone content of lettuce plants. </w:t>
      </w:r>
      <w:r w:rsidRPr="461A1DC7">
        <w:rPr>
          <w:rFonts w:ascii="Calibri" w:eastAsia="Calibri" w:hAnsi="Calibri" w:cs="Calibri"/>
          <w:color w:val="000000" w:themeColor="text1"/>
        </w:rPr>
        <w:t>Plant Soil. 272:201-209.</w:t>
      </w:r>
    </w:p>
    <w:p w14:paraId="20BAF3D7" w14:textId="52007F00"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Aroca, R.,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2013. </w:t>
      </w:r>
      <w:r w:rsidRPr="461A1DC7">
        <w:rPr>
          <w:rFonts w:ascii="Calibri" w:eastAsia="Calibri" w:hAnsi="Calibri" w:cs="Calibri"/>
          <w:i/>
          <w:iCs/>
          <w:color w:val="000000" w:themeColor="text1"/>
        </w:rPr>
        <w:t xml:space="preserve">Arbuscular mycorrhizal symbiosis influence strigolactone production under salinity and alleviates salt stress in lettuce plants. </w:t>
      </w:r>
      <w:r w:rsidRPr="461A1DC7">
        <w:rPr>
          <w:rFonts w:ascii="Calibri" w:eastAsia="Calibri" w:hAnsi="Calibri" w:cs="Calibri"/>
          <w:color w:val="000000" w:themeColor="text1"/>
        </w:rPr>
        <w:t>J. Plant Physiol. 170:47-55.</w:t>
      </w:r>
    </w:p>
    <w:p w14:paraId="2E5CEDF5" w14:textId="70AC8E24"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Askary, M. et al. 2009. </w:t>
      </w:r>
      <w:r w:rsidRPr="461A1DC7">
        <w:rPr>
          <w:rFonts w:ascii="Calibri" w:eastAsia="Calibri" w:hAnsi="Calibri" w:cs="Calibri"/>
          <w:i/>
          <w:iCs/>
          <w:color w:val="000000" w:themeColor="text1"/>
        </w:rPr>
        <w:t>Influence of the co-inoculation</w:t>
      </w:r>
      <w:r w:rsidRPr="461A1DC7">
        <w:rPr>
          <w:rFonts w:ascii="Calibri" w:eastAsia="Calibri" w:hAnsi="Calibri" w:cs="Calibri"/>
          <w:color w:val="000000" w:themeColor="text1"/>
        </w:rPr>
        <w:t xml:space="preserve"> Azospirillum brasilense </w:t>
      </w:r>
      <w:r w:rsidRPr="461A1DC7">
        <w:rPr>
          <w:rFonts w:ascii="Calibri" w:eastAsia="Calibri" w:hAnsi="Calibri" w:cs="Calibri"/>
          <w:i/>
          <w:iCs/>
          <w:color w:val="000000" w:themeColor="text1"/>
        </w:rPr>
        <w:t xml:space="preserve">and </w:t>
      </w:r>
      <w:r w:rsidRPr="461A1DC7">
        <w:rPr>
          <w:rFonts w:ascii="Calibri" w:eastAsia="Calibri" w:hAnsi="Calibri" w:cs="Calibri"/>
          <w:color w:val="000000" w:themeColor="text1"/>
        </w:rPr>
        <w:t xml:space="preserve">Rhizobium meliloti </w:t>
      </w:r>
      <w:r w:rsidRPr="461A1DC7">
        <w:rPr>
          <w:rFonts w:ascii="Calibri" w:eastAsia="Calibri" w:hAnsi="Calibri" w:cs="Calibri"/>
          <w:i/>
          <w:iCs/>
          <w:color w:val="000000" w:themeColor="text1"/>
        </w:rPr>
        <w:t>plus 2,4-D on Grain Yield and N, P, K content of</w:t>
      </w:r>
      <w:r w:rsidRPr="461A1DC7">
        <w:rPr>
          <w:rFonts w:ascii="Calibri" w:eastAsia="Calibri" w:hAnsi="Calibri" w:cs="Calibri"/>
          <w:color w:val="000000" w:themeColor="text1"/>
        </w:rPr>
        <w:t xml:space="preserve"> Triticum aestivum. American-Eurasian J. Agric. &amp; Environ. Sci., 5(3):296-307</w:t>
      </w:r>
    </w:p>
    <w:p w14:paraId="25AF8825" w14:textId="56F82052"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lastRenderedPageBreak/>
        <w:t xml:space="preserve">Bashan, Y. &amp; Gonzalez, L.E. 1999. </w:t>
      </w:r>
      <w:r w:rsidRPr="461A1DC7">
        <w:rPr>
          <w:rFonts w:ascii="Calibri" w:eastAsia="Calibri" w:hAnsi="Calibri" w:cs="Calibri"/>
          <w:i/>
          <w:iCs/>
          <w:color w:val="000000" w:themeColor="text1"/>
        </w:rPr>
        <w:t xml:space="preserve">Long-term survival of the plant-growth-promoting bacteria </w:t>
      </w:r>
      <w:r w:rsidRPr="461A1DC7">
        <w:rPr>
          <w:rFonts w:ascii="Calibri" w:eastAsia="Calibri" w:hAnsi="Calibri" w:cs="Calibri"/>
          <w:color w:val="000000" w:themeColor="text1"/>
        </w:rPr>
        <w:t xml:space="preserve">Azospirillum brasilense </w:t>
      </w:r>
      <w:r w:rsidRPr="461A1DC7">
        <w:rPr>
          <w:rFonts w:ascii="Calibri" w:eastAsia="Calibri" w:hAnsi="Calibri" w:cs="Calibri"/>
          <w:i/>
          <w:iCs/>
          <w:color w:val="000000" w:themeColor="text1"/>
        </w:rPr>
        <w:t xml:space="preserve">and </w:t>
      </w:r>
      <w:r w:rsidRPr="461A1DC7">
        <w:rPr>
          <w:rFonts w:ascii="Calibri" w:eastAsia="Calibri" w:hAnsi="Calibri" w:cs="Calibri"/>
          <w:color w:val="000000" w:themeColor="text1"/>
        </w:rPr>
        <w:t xml:space="preserve">Pseudomonas fluorescens </w:t>
      </w:r>
      <w:r w:rsidRPr="461A1DC7">
        <w:rPr>
          <w:rFonts w:ascii="Calibri" w:eastAsia="Calibri" w:hAnsi="Calibri" w:cs="Calibri"/>
          <w:i/>
          <w:iCs/>
          <w:color w:val="000000" w:themeColor="text1"/>
        </w:rPr>
        <w:t xml:space="preserve">in dry alginate inoculant. </w:t>
      </w:r>
      <w:r w:rsidRPr="461A1DC7">
        <w:rPr>
          <w:rFonts w:ascii="Calibri" w:eastAsia="Calibri" w:hAnsi="Calibri" w:cs="Calibri"/>
          <w:color w:val="000000" w:themeColor="text1"/>
        </w:rPr>
        <w:t>Appl. Microbiol. Biotechnol. 51:262-266.</w:t>
      </w:r>
    </w:p>
    <w:p w14:paraId="2366734C" w14:textId="6A444BFA"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Bashan, Y., de-Bashan, L.E., Prabhu, S.R., Hernandez, J.P. 2014. </w:t>
      </w:r>
      <w:r w:rsidRPr="461A1DC7">
        <w:rPr>
          <w:rFonts w:ascii="Calibri" w:eastAsia="Calibri" w:hAnsi="Calibri" w:cs="Calibri"/>
          <w:i/>
          <w:iCs/>
          <w:color w:val="000000" w:themeColor="text1"/>
        </w:rPr>
        <w:t xml:space="preserve">Advances in plant growth-promoting bacterial inoculant technology: formulations and practical perspectives (1998-2013). </w:t>
      </w:r>
      <w:r w:rsidRPr="461A1DC7">
        <w:rPr>
          <w:rFonts w:ascii="Calibri" w:eastAsia="Calibri" w:hAnsi="Calibri" w:cs="Calibri"/>
          <w:color w:val="000000" w:themeColor="text1"/>
        </w:rPr>
        <w:t>Plant Soil 378:1-33.</w:t>
      </w:r>
    </w:p>
    <w:p w14:paraId="458FF09E" w14:textId="62670C73"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Bednarska, N.G., Schymkowitz, J., Rousseau, F., van Eldere, J. 2013. </w:t>
      </w:r>
      <w:r w:rsidRPr="461A1DC7">
        <w:rPr>
          <w:rFonts w:ascii="Calibri" w:eastAsia="Calibri" w:hAnsi="Calibri" w:cs="Calibri"/>
          <w:i/>
          <w:iCs/>
          <w:color w:val="000000" w:themeColor="text1"/>
        </w:rPr>
        <w:t xml:space="preserve">Protein aggregation in bacteria: the thin boundary between functionality and toxicity. </w:t>
      </w:r>
      <w:r w:rsidRPr="461A1DC7">
        <w:rPr>
          <w:rFonts w:ascii="Calibri" w:eastAsia="Calibri" w:hAnsi="Calibri" w:cs="Calibri"/>
          <w:color w:val="000000" w:themeColor="text1"/>
        </w:rPr>
        <w:t>Microbiology. 159:1795-1806.</w:t>
      </w:r>
    </w:p>
    <w:p w14:paraId="24ACA2FF" w14:textId="6CC723DC"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Berninger, T., Lopez, O.G., Bejarano, A., Preininger, C., Sessitsch, A. 2018. </w:t>
      </w:r>
      <w:r w:rsidRPr="461A1DC7">
        <w:rPr>
          <w:rFonts w:ascii="Calibri" w:eastAsia="Calibri" w:hAnsi="Calibri" w:cs="Calibri"/>
          <w:i/>
          <w:iCs/>
          <w:color w:val="000000" w:themeColor="text1"/>
        </w:rPr>
        <w:t xml:space="preserve">Maintenance and assessment of cell viability in formulation of non-sporulating bacterial inoculants. </w:t>
      </w:r>
      <w:r w:rsidRPr="461A1DC7">
        <w:rPr>
          <w:rFonts w:ascii="Calibri" w:eastAsia="Calibri" w:hAnsi="Calibri" w:cs="Calibri"/>
          <w:color w:val="000000" w:themeColor="text1"/>
        </w:rPr>
        <w:t>Microb. Biotech. 11(2):271-431.</w:t>
      </w:r>
    </w:p>
    <w:p w14:paraId="5E5C4720" w14:textId="4C8FDF79" w:rsidR="7E400A75" w:rsidRDefault="7E400A75"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Brownlie, W.J., Sutton, M.A., Cordell, D., Reay, D.S., Heal, J.V., Withers, P.J.A., Vanderbeck, I., Spear, B.M., 2023. </w:t>
      </w:r>
      <w:r w:rsidRPr="19EBEC61">
        <w:rPr>
          <w:rFonts w:ascii="Calibri" w:eastAsia="Calibri" w:hAnsi="Calibri" w:cs="Calibri"/>
          <w:i/>
          <w:iCs/>
          <w:color w:val="000000" w:themeColor="text1"/>
        </w:rPr>
        <w:t xml:space="preserve">Phosphorous price spikes: A wake-up call for phosphorous resilience. </w:t>
      </w:r>
      <w:r w:rsidRPr="19EBEC61">
        <w:rPr>
          <w:rFonts w:ascii="Calibri" w:eastAsia="Calibri" w:hAnsi="Calibri" w:cs="Calibri"/>
          <w:color w:val="000000" w:themeColor="text1"/>
        </w:rPr>
        <w:t>Front. Sustain. Food Syst. 7, 1088776.</w:t>
      </w:r>
    </w:p>
    <w:p w14:paraId="1542F37A" w14:textId="6EE85C75"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Calvo-Polanco, M.,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2014. </w:t>
      </w:r>
      <w:r w:rsidRPr="461A1DC7">
        <w:rPr>
          <w:rFonts w:ascii="Calibri" w:eastAsia="Calibri" w:hAnsi="Calibri" w:cs="Calibri"/>
          <w:i/>
          <w:iCs/>
          <w:color w:val="000000" w:themeColor="text1"/>
        </w:rPr>
        <w:t xml:space="preserve">The symbiosis with the arbuscular mycorrhizal fungus </w:t>
      </w:r>
      <w:r w:rsidRPr="461A1DC7">
        <w:rPr>
          <w:rFonts w:ascii="Calibri" w:eastAsia="Calibri" w:hAnsi="Calibri" w:cs="Calibri"/>
          <w:color w:val="000000" w:themeColor="text1"/>
        </w:rPr>
        <w:t xml:space="preserve">Rhizophagus irregularis </w:t>
      </w:r>
      <w:r w:rsidRPr="461A1DC7">
        <w:rPr>
          <w:rFonts w:ascii="Calibri" w:eastAsia="Calibri" w:hAnsi="Calibri" w:cs="Calibri"/>
          <w:i/>
          <w:iCs/>
          <w:color w:val="000000" w:themeColor="text1"/>
        </w:rPr>
        <w:t xml:space="preserve">drives root water transport in flooded tomato plants. </w:t>
      </w:r>
      <w:r w:rsidRPr="461A1DC7">
        <w:rPr>
          <w:rFonts w:ascii="Calibri" w:eastAsia="Calibri" w:hAnsi="Calibri" w:cs="Calibri"/>
          <w:color w:val="000000" w:themeColor="text1"/>
        </w:rPr>
        <w:t>Plant Cell Physiol. 55(5):1017-1029.</w:t>
      </w:r>
    </w:p>
    <w:p w14:paraId="1725AAB5" w14:textId="0E6F69A8"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Casanovas, E.M.,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2002. Azospirillum </w:t>
      </w:r>
      <w:r w:rsidRPr="461A1DC7">
        <w:rPr>
          <w:rFonts w:ascii="Calibri" w:eastAsia="Calibri" w:hAnsi="Calibri" w:cs="Calibri"/>
          <w:i/>
          <w:iCs/>
          <w:color w:val="000000" w:themeColor="text1"/>
        </w:rPr>
        <w:t xml:space="preserve">inoculation mitigates water stress effects in Maize Seedlings. </w:t>
      </w:r>
      <w:r w:rsidRPr="461A1DC7">
        <w:rPr>
          <w:rFonts w:ascii="Calibri" w:eastAsia="Calibri" w:hAnsi="Calibri" w:cs="Calibri"/>
          <w:color w:val="000000" w:themeColor="text1"/>
        </w:rPr>
        <w:t>Cereal Res. Comm. 30:343-350.</w:t>
      </w:r>
    </w:p>
    <w:p w14:paraId="7E79239D" w14:textId="5E9554C8" w:rsidR="122D5EB4" w:rsidRDefault="122D5EB4"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Chanratana, M., Han, G.H., Joe, M.M., Choudhury, A.R., Sundaram, S., Halim M.A., Sa, T. 2018. </w:t>
      </w:r>
      <w:r w:rsidRPr="461A1DC7">
        <w:rPr>
          <w:rFonts w:ascii="Calibri" w:eastAsia="Calibri" w:hAnsi="Calibri" w:cs="Calibri"/>
          <w:i/>
          <w:iCs/>
          <w:color w:val="000000" w:themeColor="text1"/>
        </w:rPr>
        <w:t xml:space="preserve">Evaluation of chitosan and alginate immobilized </w:t>
      </w:r>
      <w:r w:rsidRPr="461A1DC7">
        <w:rPr>
          <w:rFonts w:ascii="Calibri" w:eastAsia="Calibri" w:hAnsi="Calibri" w:cs="Calibri"/>
          <w:color w:val="000000" w:themeColor="text1"/>
        </w:rPr>
        <w:t xml:space="preserve">Methylobacterium oryzae </w:t>
      </w:r>
      <w:r w:rsidRPr="461A1DC7">
        <w:rPr>
          <w:rFonts w:ascii="Calibri" w:eastAsia="Calibri" w:hAnsi="Calibri" w:cs="Calibri"/>
          <w:i/>
          <w:iCs/>
          <w:color w:val="000000" w:themeColor="text1"/>
        </w:rPr>
        <w:t xml:space="preserve">CBMB20 on tomato plant growth. </w:t>
      </w:r>
      <w:r w:rsidRPr="461A1DC7">
        <w:rPr>
          <w:rFonts w:ascii="Calibri" w:eastAsia="Calibri" w:hAnsi="Calibri" w:cs="Calibri"/>
          <w:color w:val="000000" w:themeColor="text1"/>
        </w:rPr>
        <w:t>Archives of Agronomy and Soil Sci. 64(11):1489-1502.</w:t>
      </w:r>
    </w:p>
    <w:p w14:paraId="6040C436" w14:textId="612E6ADD" w:rsidR="57CE5E61" w:rsidRDefault="57CE5E61" w:rsidP="461A1DC7">
      <w:pPr>
        <w:spacing w:line="240" w:lineRule="auto"/>
        <w:ind w:left="720" w:hanging="720"/>
        <w:rPr>
          <w:rFonts w:ascii="Calibri" w:eastAsia="Calibri" w:hAnsi="Calibri" w:cs="Calibri"/>
          <w:color w:val="000000" w:themeColor="text1"/>
          <w:sz w:val="24"/>
          <w:szCs w:val="24"/>
        </w:rPr>
      </w:pPr>
      <w:r w:rsidRPr="461A1DC7">
        <w:rPr>
          <w:rFonts w:ascii="Calibri" w:eastAsia="Calibri" w:hAnsi="Calibri" w:cs="Calibri"/>
          <w:color w:val="000000" w:themeColor="text1"/>
          <w:sz w:val="24"/>
          <w:szCs w:val="24"/>
        </w:rPr>
        <w:t xml:space="preserve">Chauhan, H., Bagyaraj, D. J., Selvakumar, G., &amp; Sundaram, S. P. (2015). </w:t>
      </w:r>
      <w:r w:rsidRPr="461A1DC7">
        <w:rPr>
          <w:rFonts w:ascii="Calibri" w:eastAsia="Calibri" w:hAnsi="Calibri" w:cs="Calibri"/>
          <w:i/>
          <w:iCs/>
          <w:color w:val="000000" w:themeColor="text1"/>
          <w:sz w:val="24"/>
          <w:szCs w:val="24"/>
        </w:rPr>
        <w:t>Novel plant growth promoting rhizobacteria—Prospects and potential. Applied Soil Ecology, 95, 38–53.</w:t>
      </w:r>
      <w:r w:rsidRPr="461A1DC7">
        <w:rPr>
          <w:rFonts w:ascii="Calibri" w:eastAsia="Calibri" w:hAnsi="Calibri" w:cs="Calibri"/>
          <w:color w:val="000000" w:themeColor="text1"/>
          <w:sz w:val="24"/>
          <w:szCs w:val="24"/>
        </w:rPr>
        <w:t xml:space="preserve"> doi:10.1016/j.apsoil.2015.05.011</w:t>
      </w:r>
    </w:p>
    <w:p w14:paraId="6B0AE80F" w14:textId="249BF0ED" w:rsidR="02B457B2" w:rsidRDefault="02B457B2" w:rsidP="461A1DC7">
      <w:pPr>
        <w:spacing w:line="240" w:lineRule="auto"/>
        <w:ind w:left="720" w:hanging="720"/>
        <w:rPr>
          <w:rFonts w:ascii="Calibri" w:eastAsia="Calibri" w:hAnsi="Calibri" w:cs="Calibri"/>
          <w:sz w:val="24"/>
          <w:szCs w:val="24"/>
        </w:rPr>
      </w:pPr>
      <w:r w:rsidRPr="461A1DC7">
        <w:rPr>
          <w:rFonts w:ascii="Calibri" w:eastAsia="Calibri" w:hAnsi="Calibri" w:cs="Calibri"/>
          <w:color w:val="000000" w:themeColor="text1"/>
        </w:rPr>
        <w:t xml:space="preserve">Ciccillo, F., Fiore, A., Bevivino, A., Dalmastri, C., Tabacchioni, S., Chiarini, L. 2002. </w:t>
      </w:r>
      <w:r w:rsidRPr="461A1DC7">
        <w:rPr>
          <w:rFonts w:ascii="Calibri" w:eastAsia="Calibri" w:hAnsi="Calibri" w:cs="Calibri"/>
          <w:i/>
          <w:iCs/>
          <w:color w:val="000000" w:themeColor="text1"/>
        </w:rPr>
        <w:t xml:space="preserve">Effects of two different application methods of </w:t>
      </w:r>
      <w:r w:rsidRPr="461A1DC7">
        <w:rPr>
          <w:rFonts w:ascii="Calibri" w:eastAsia="Calibri" w:hAnsi="Calibri" w:cs="Calibri"/>
          <w:color w:val="000000" w:themeColor="text1"/>
        </w:rPr>
        <w:t xml:space="preserve">Burkholderia ambifaria </w:t>
      </w:r>
      <w:r w:rsidRPr="461A1DC7">
        <w:rPr>
          <w:rFonts w:ascii="Calibri" w:eastAsia="Calibri" w:hAnsi="Calibri" w:cs="Calibri"/>
          <w:i/>
          <w:iCs/>
          <w:color w:val="000000" w:themeColor="text1"/>
        </w:rPr>
        <w:t xml:space="preserve">MCl 7 on plant growth and rhizospheric bacterial diversity. </w:t>
      </w:r>
      <w:r w:rsidRPr="461A1DC7">
        <w:rPr>
          <w:rFonts w:ascii="Calibri" w:eastAsia="Calibri" w:hAnsi="Calibri" w:cs="Calibri"/>
          <w:color w:val="000000" w:themeColor="text1"/>
        </w:rPr>
        <w:t>Environ. Microbiol. 4(4):238-245.</w:t>
      </w:r>
    </w:p>
    <w:p w14:paraId="016DF042" w14:textId="228F13D5" w:rsidR="02B457B2" w:rsidRDefault="02B457B2"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Conley, D.J., Paerl, H.W., Howarth, R.W., Boesch, D.F., Seitzinger, S.P., Havens, K.E.,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w:t>
      </w:r>
      <w:r w:rsidRPr="461A1DC7">
        <w:rPr>
          <w:rFonts w:ascii="Calibri" w:eastAsia="Calibri" w:hAnsi="Calibri" w:cs="Calibri"/>
          <w:i/>
          <w:iCs/>
          <w:color w:val="000000" w:themeColor="text1"/>
        </w:rPr>
        <w:t xml:space="preserve">Controlling eutrophication: nitrogen and phosphorous. </w:t>
      </w:r>
      <w:r w:rsidRPr="461A1DC7">
        <w:rPr>
          <w:rFonts w:ascii="Calibri" w:eastAsia="Calibri" w:hAnsi="Calibri" w:cs="Calibri"/>
          <w:color w:val="000000" w:themeColor="text1"/>
        </w:rPr>
        <w:t>Science. 323:1014-1015.</w:t>
      </w:r>
    </w:p>
    <w:p w14:paraId="2CCA3EF5" w14:textId="72BBA013"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Contreras-Cornejo, H.A.,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Trichoderma virens, </w:t>
      </w:r>
      <w:r w:rsidRPr="461A1DC7">
        <w:rPr>
          <w:rFonts w:ascii="Calibri" w:eastAsia="Calibri" w:hAnsi="Calibri" w:cs="Calibri"/>
          <w:i/>
          <w:iCs/>
          <w:color w:val="000000" w:themeColor="text1"/>
        </w:rPr>
        <w:t xml:space="preserve">a plant beneficial fungus, enhances biomass production and promotes lateral root growth through an auxin-dependent mechanism in </w:t>
      </w:r>
      <w:r w:rsidRPr="461A1DC7">
        <w:rPr>
          <w:rFonts w:ascii="Calibri" w:eastAsia="Calibri" w:hAnsi="Calibri" w:cs="Calibri"/>
          <w:color w:val="000000" w:themeColor="text1"/>
        </w:rPr>
        <w:t>Arabidopsis. Plant Physiol. 149(3):1579-1592.</w:t>
      </w:r>
    </w:p>
    <w:p w14:paraId="49C3FD18" w14:textId="16B4B782"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Crowe, L.M., Reid, D.S., Crowe, J.H. 1996. </w:t>
      </w:r>
      <w:r w:rsidRPr="461A1DC7">
        <w:rPr>
          <w:rFonts w:ascii="Calibri" w:eastAsia="Calibri" w:hAnsi="Calibri" w:cs="Calibri"/>
          <w:i/>
          <w:iCs/>
          <w:color w:val="000000" w:themeColor="text1"/>
        </w:rPr>
        <w:t xml:space="preserve">Is trehalose special for preserving dry biomaterials? </w:t>
      </w:r>
      <w:r w:rsidRPr="461A1DC7">
        <w:rPr>
          <w:rFonts w:ascii="Calibri" w:eastAsia="Calibri" w:hAnsi="Calibri" w:cs="Calibri"/>
          <w:color w:val="000000" w:themeColor="text1"/>
        </w:rPr>
        <w:t xml:space="preserve">Biophys. J. 71:2081-2093. </w:t>
      </w:r>
    </w:p>
    <w:p w14:paraId="7BB096B9" w14:textId="7327B17B"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Crowe, J.H., Carpenter, J.F., Crowe, L.M. 1998. </w:t>
      </w:r>
      <w:r w:rsidRPr="461A1DC7">
        <w:rPr>
          <w:rFonts w:ascii="Calibri" w:eastAsia="Calibri" w:hAnsi="Calibri" w:cs="Calibri"/>
          <w:i/>
          <w:iCs/>
          <w:color w:val="000000" w:themeColor="text1"/>
        </w:rPr>
        <w:t xml:space="preserve">The role of vitrification in anhydrobiosis. </w:t>
      </w:r>
      <w:r w:rsidRPr="461A1DC7">
        <w:rPr>
          <w:rFonts w:ascii="Calibri" w:eastAsia="Calibri" w:hAnsi="Calibri" w:cs="Calibri"/>
          <w:color w:val="000000" w:themeColor="text1"/>
        </w:rPr>
        <w:t>Annu. Rev. Physiol. 60:73-103.</w:t>
      </w:r>
    </w:p>
    <w:p w14:paraId="66EA060F" w14:textId="1CC784AC" w:rsidR="18D2233C" w:rsidRDefault="18D2233C" w:rsidP="1D1499E8">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lastRenderedPageBreak/>
        <w:t xml:space="preserve">Declerck, S., Strullu, D.G., Plenchette, C., Guillemette, T. 1996. </w:t>
      </w:r>
      <w:r w:rsidRPr="1D1499E8">
        <w:rPr>
          <w:rFonts w:ascii="Calibri" w:eastAsia="Calibri" w:hAnsi="Calibri" w:cs="Calibri"/>
          <w:i/>
          <w:iCs/>
          <w:color w:val="000000" w:themeColor="text1"/>
        </w:rPr>
        <w:t xml:space="preserve">Entrapment of in vitro produced spores of </w:t>
      </w:r>
      <w:r w:rsidRPr="1D1499E8">
        <w:rPr>
          <w:rFonts w:ascii="Calibri" w:eastAsia="Calibri" w:hAnsi="Calibri" w:cs="Calibri"/>
          <w:color w:val="000000" w:themeColor="text1"/>
        </w:rPr>
        <w:t xml:space="preserve">Glomus versiforme </w:t>
      </w:r>
      <w:r w:rsidRPr="1D1499E8">
        <w:rPr>
          <w:rFonts w:ascii="Calibri" w:eastAsia="Calibri" w:hAnsi="Calibri" w:cs="Calibri"/>
          <w:i/>
          <w:iCs/>
          <w:color w:val="000000" w:themeColor="text1"/>
        </w:rPr>
        <w:t xml:space="preserve">in alginate beads: in vitro and in vivo inoculum potentials. </w:t>
      </w:r>
      <w:r w:rsidRPr="1D1499E8">
        <w:rPr>
          <w:rFonts w:ascii="Calibri" w:eastAsia="Calibri" w:hAnsi="Calibri" w:cs="Calibri"/>
          <w:color w:val="000000" w:themeColor="text1"/>
        </w:rPr>
        <w:t>J. Biotech. 48:51-57.</w:t>
      </w:r>
    </w:p>
    <w:p w14:paraId="7CAAC016" w14:textId="4093A6FF" w:rsidR="03712CC1" w:rsidRDefault="03712CC1" w:rsidP="1D1499E8">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t xml:space="preserve">Dey, A., </w:t>
      </w:r>
      <w:r w:rsidRPr="1D1499E8">
        <w:rPr>
          <w:rFonts w:ascii="Calibri" w:eastAsia="Calibri" w:hAnsi="Calibri" w:cs="Calibri"/>
          <w:i/>
          <w:iCs/>
          <w:color w:val="000000" w:themeColor="text1"/>
        </w:rPr>
        <w:t xml:space="preserve">et al. </w:t>
      </w:r>
      <w:r w:rsidRPr="1D1499E8">
        <w:rPr>
          <w:rFonts w:ascii="Calibri" w:eastAsia="Calibri" w:hAnsi="Calibri" w:cs="Calibri"/>
          <w:color w:val="000000" w:themeColor="text1"/>
        </w:rPr>
        <w:t xml:space="preserve">2016. </w:t>
      </w:r>
      <w:r w:rsidRPr="1D1499E8">
        <w:rPr>
          <w:rFonts w:ascii="Calibri" w:eastAsia="Calibri" w:hAnsi="Calibri" w:cs="Calibri"/>
          <w:i/>
          <w:iCs/>
          <w:color w:val="000000" w:themeColor="text1"/>
        </w:rPr>
        <w:t xml:space="preserve">Investigating behaviour of polymers in nanoparticles of Chitosan Oligosaccharides coated with Hyaluronic Acid. </w:t>
      </w:r>
      <w:r w:rsidRPr="1D1499E8">
        <w:rPr>
          <w:rFonts w:ascii="Calibri" w:eastAsia="Calibri" w:hAnsi="Calibri" w:cs="Calibri"/>
          <w:color w:val="000000" w:themeColor="text1"/>
        </w:rPr>
        <w:t>Polymer</w:t>
      </w:r>
      <w:r w:rsidR="50984071" w:rsidRPr="1D1499E8">
        <w:rPr>
          <w:rFonts w:ascii="Calibri" w:eastAsia="Calibri" w:hAnsi="Calibri" w:cs="Calibri"/>
          <w:color w:val="000000" w:themeColor="text1"/>
        </w:rPr>
        <w:t>.</w:t>
      </w:r>
    </w:p>
    <w:p w14:paraId="0B84D81C" w14:textId="15C4C4D9" w:rsidR="18D2233C" w:rsidRDefault="18D2233C" w:rsidP="461A1DC7">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t xml:space="preserve">Fanaee, S. &amp; Filiaggi, M.J. 2023. </w:t>
      </w:r>
      <w:r w:rsidRPr="1D1499E8">
        <w:rPr>
          <w:rFonts w:ascii="Calibri" w:eastAsia="Calibri" w:hAnsi="Calibri" w:cs="Calibri"/>
          <w:i/>
          <w:iCs/>
          <w:color w:val="000000" w:themeColor="text1"/>
        </w:rPr>
        <w:t xml:space="preserve">Macro bead formation based on polyelectrolyte complexation between long-chain polyphosphates and chitosan. </w:t>
      </w:r>
      <w:r w:rsidRPr="1D1499E8">
        <w:rPr>
          <w:rFonts w:ascii="Calibri" w:eastAsia="Calibri" w:hAnsi="Calibri" w:cs="Calibri"/>
          <w:color w:val="000000" w:themeColor="text1"/>
        </w:rPr>
        <w:t>Mater. Adv., 4. 1678-1686.</w:t>
      </w:r>
    </w:p>
    <w:p w14:paraId="2D8279F4" w14:textId="2ED62C99"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Fitter, A.H. 2012. </w:t>
      </w:r>
      <w:r w:rsidRPr="461A1DC7">
        <w:rPr>
          <w:rFonts w:ascii="Calibri" w:eastAsia="Calibri" w:hAnsi="Calibri" w:cs="Calibri"/>
          <w:i/>
          <w:iCs/>
          <w:color w:val="000000" w:themeColor="text1"/>
        </w:rPr>
        <w:t xml:space="preserve">Why plant science matters. </w:t>
      </w:r>
      <w:r w:rsidRPr="461A1DC7">
        <w:rPr>
          <w:rFonts w:ascii="Calibri" w:eastAsia="Calibri" w:hAnsi="Calibri" w:cs="Calibri"/>
          <w:color w:val="000000" w:themeColor="text1"/>
        </w:rPr>
        <w:t>New Phytologist 193:1-2.</w:t>
      </w:r>
    </w:p>
    <w:p w14:paraId="032EC1E1" w14:textId="779A09D0"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Franca, M.B., Panek, A.D., Eleutherio, E.C.A. 2007. </w:t>
      </w:r>
      <w:r w:rsidRPr="461A1DC7">
        <w:rPr>
          <w:rFonts w:ascii="Calibri" w:eastAsia="Calibri" w:hAnsi="Calibri" w:cs="Calibri"/>
          <w:i/>
          <w:iCs/>
          <w:color w:val="000000" w:themeColor="text1"/>
        </w:rPr>
        <w:t xml:space="preserve">Oxidative stress and its effects during dehydration. </w:t>
      </w:r>
      <w:r w:rsidRPr="461A1DC7">
        <w:rPr>
          <w:rFonts w:ascii="Calibri" w:eastAsia="Calibri" w:hAnsi="Calibri" w:cs="Calibri"/>
          <w:color w:val="000000" w:themeColor="text1"/>
        </w:rPr>
        <w:t>Comp. Biochem. Physiol. Part A Mol. Integr. Physiol. 146:621-631.</w:t>
      </w:r>
    </w:p>
    <w:p w14:paraId="4D2AAC41" w14:textId="6EC46E4E"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Ghanem, A. &amp; Skonberg, D. 2002. </w:t>
      </w:r>
      <w:r w:rsidRPr="461A1DC7">
        <w:rPr>
          <w:rFonts w:ascii="Calibri" w:eastAsia="Calibri" w:hAnsi="Calibri" w:cs="Calibri"/>
          <w:i/>
          <w:iCs/>
          <w:color w:val="000000" w:themeColor="text1"/>
        </w:rPr>
        <w:t xml:space="preserve">Effect of Preparation Method on the Capture and Release of Biologically Active Molecules in Chitosan Gel Beads. </w:t>
      </w:r>
      <w:r w:rsidRPr="461A1DC7">
        <w:rPr>
          <w:rFonts w:ascii="Calibri" w:eastAsia="Calibri" w:hAnsi="Calibri" w:cs="Calibri"/>
          <w:color w:val="000000" w:themeColor="text1"/>
        </w:rPr>
        <w:t>J. Appl. Polymer Sci. 84:405-413.</w:t>
      </w:r>
    </w:p>
    <w:p w14:paraId="3F2C8C57" w14:textId="36BF9B8F" w:rsidR="57CE5E61" w:rsidRDefault="57CE5E61" w:rsidP="461A1DC7">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Glick, B. R., et al. 1997. </w:t>
      </w:r>
      <w:r w:rsidRPr="68F16E84">
        <w:rPr>
          <w:rFonts w:ascii="Calibri" w:eastAsia="Calibri" w:hAnsi="Calibri" w:cs="Calibri"/>
          <w:i/>
          <w:iCs/>
          <w:color w:val="000000" w:themeColor="text1"/>
        </w:rPr>
        <w:t xml:space="preserve">Early development of canola seedlings in the presence of the plant growth-promoting rhizobacterium </w:t>
      </w:r>
      <w:r w:rsidRPr="68F16E84">
        <w:rPr>
          <w:rFonts w:ascii="Calibri" w:eastAsia="Calibri" w:hAnsi="Calibri" w:cs="Calibri"/>
          <w:color w:val="000000" w:themeColor="text1"/>
        </w:rPr>
        <w:t xml:space="preserve">Pseudomonas putida </w:t>
      </w:r>
      <w:r w:rsidRPr="68F16E84">
        <w:rPr>
          <w:rFonts w:ascii="Calibri" w:eastAsia="Calibri" w:hAnsi="Calibri" w:cs="Calibri"/>
          <w:i/>
          <w:iCs/>
          <w:color w:val="000000" w:themeColor="text1"/>
        </w:rPr>
        <w:t xml:space="preserve">GR12-2. </w:t>
      </w:r>
      <w:r w:rsidRPr="68F16E84">
        <w:rPr>
          <w:rFonts w:ascii="Calibri" w:eastAsia="Calibri" w:hAnsi="Calibri" w:cs="Calibri"/>
          <w:color w:val="000000" w:themeColor="text1"/>
        </w:rPr>
        <w:t>Soil Biology and Biochemistry, 28(8):1233-1239 DOI 10.1016/S0038-0717(97)00026-6</w:t>
      </w:r>
    </w:p>
    <w:p w14:paraId="3481D374" w14:textId="77888252" w:rsidR="23587F9C" w:rsidRDefault="23587F9C" w:rsidP="68F16E84">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Greenwood, N.N., Earnshaw, A. 1997. </w:t>
      </w:r>
      <w:r w:rsidRPr="68F16E84">
        <w:rPr>
          <w:rFonts w:ascii="Calibri" w:eastAsia="Calibri" w:hAnsi="Calibri" w:cs="Calibri"/>
          <w:i/>
          <w:iCs/>
          <w:color w:val="000000" w:themeColor="text1"/>
        </w:rPr>
        <w:t>Chemistry of the Elements</w:t>
      </w:r>
      <w:r w:rsidRPr="68F16E84">
        <w:rPr>
          <w:rFonts w:ascii="Calibri" w:eastAsia="Calibri" w:hAnsi="Calibri" w:cs="Calibri"/>
          <w:color w:val="000000" w:themeColor="text1"/>
        </w:rPr>
        <w:t xml:space="preserve"> (2</w:t>
      </w:r>
      <w:r w:rsidRPr="68F16E84">
        <w:rPr>
          <w:rFonts w:ascii="Calibri" w:eastAsia="Calibri" w:hAnsi="Calibri" w:cs="Calibri"/>
          <w:color w:val="000000" w:themeColor="text1"/>
          <w:vertAlign w:val="superscript"/>
        </w:rPr>
        <w:t>nd</w:t>
      </w:r>
      <w:r w:rsidRPr="68F16E84">
        <w:rPr>
          <w:rFonts w:ascii="Calibri" w:eastAsia="Calibri" w:hAnsi="Calibri" w:cs="Calibri"/>
          <w:color w:val="000000" w:themeColor="text1"/>
        </w:rPr>
        <w:t xml:space="preserve"> ed.). </w:t>
      </w:r>
      <w:r w:rsidRPr="68F16E84">
        <w:rPr>
          <w:rFonts w:ascii="Calibri" w:eastAsia="Calibri" w:hAnsi="Calibri" w:cs="Calibri"/>
          <w:i/>
          <w:iCs/>
          <w:color w:val="000000" w:themeColor="text1"/>
        </w:rPr>
        <w:t xml:space="preserve">Butterworth-Heinemann. </w:t>
      </w:r>
      <w:r w:rsidRPr="68F16E84">
        <w:rPr>
          <w:rFonts w:ascii="Calibri" w:eastAsia="Calibri" w:hAnsi="Calibri" w:cs="Calibri"/>
          <w:color w:val="000000" w:themeColor="text1"/>
        </w:rPr>
        <w:t>ISBN 978-0-08-037941-8</w:t>
      </w:r>
      <w:r w:rsidR="5D088D6A" w:rsidRPr="68F16E84">
        <w:rPr>
          <w:rFonts w:ascii="Calibri" w:eastAsia="Calibri" w:hAnsi="Calibri" w:cs="Calibri"/>
          <w:color w:val="000000" w:themeColor="text1"/>
        </w:rPr>
        <w:t>.</w:t>
      </w:r>
    </w:p>
    <w:p w14:paraId="25A88689" w14:textId="3F25707C" w:rsidR="56B4A827" w:rsidRDefault="56B4A827"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Greffe, V.R.G. &amp; Michiels, J. 2020. </w:t>
      </w:r>
      <w:r w:rsidRPr="461A1DC7">
        <w:rPr>
          <w:rFonts w:ascii="Calibri" w:eastAsia="Calibri" w:hAnsi="Calibri" w:cs="Calibri"/>
          <w:i/>
          <w:iCs/>
          <w:color w:val="000000" w:themeColor="text1"/>
        </w:rPr>
        <w:t xml:space="preserve">Desiccation-induced cell damage in bacteria and the relevance for inoculant production. </w:t>
      </w:r>
      <w:r w:rsidRPr="461A1DC7">
        <w:rPr>
          <w:rFonts w:ascii="Calibri" w:eastAsia="Calibri" w:hAnsi="Calibri" w:cs="Calibri"/>
          <w:color w:val="000000" w:themeColor="text1"/>
        </w:rPr>
        <w:t>Appl. Microbiol. Biotech. DOI: 10.1007/s00253-020-10501-6.</w:t>
      </w:r>
    </w:p>
    <w:p w14:paraId="1074EA87" w14:textId="45FF0BFC"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Hajiboland, R.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w:t>
      </w:r>
      <w:r w:rsidRPr="461A1DC7">
        <w:rPr>
          <w:rFonts w:ascii="Calibri" w:eastAsia="Calibri" w:hAnsi="Calibri" w:cs="Calibri"/>
          <w:i/>
          <w:iCs/>
          <w:color w:val="000000" w:themeColor="text1"/>
        </w:rPr>
        <w:t>Colonization with arbuscular mycorrhizal fungi improves salinity tolerance of tomato (</w:t>
      </w:r>
      <w:r w:rsidRPr="461A1DC7">
        <w:rPr>
          <w:rFonts w:ascii="Calibri" w:eastAsia="Calibri" w:hAnsi="Calibri" w:cs="Calibri"/>
          <w:color w:val="000000" w:themeColor="text1"/>
        </w:rPr>
        <w:t xml:space="preserve">Solanum lycopersicum </w:t>
      </w:r>
      <w:r w:rsidRPr="461A1DC7">
        <w:rPr>
          <w:rFonts w:ascii="Calibri" w:eastAsia="Calibri" w:hAnsi="Calibri" w:cs="Calibri"/>
          <w:i/>
          <w:iCs/>
          <w:color w:val="000000" w:themeColor="text1"/>
        </w:rPr>
        <w:t xml:space="preserve">L.) plants. </w:t>
      </w:r>
      <w:r w:rsidRPr="461A1DC7">
        <w:rPr>
          <w:rFonts w:ascii="Calibri" w:eastAsia="Calibri" w:hAnsi="Calibri" w:cs="Calibri"/>
          <w:color w:val="000000" w:themeColor="text1"/>
        </w:rPr>
        <w:t>Plant Soil. DOI: 10.1007/s11104-009-0255-z</w:t>
      </w:r>
    </w:p>
    <w:p w14:paraId="255F9DCE" w14:textId="0788ED88"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Hall, J.A.,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1996. </w:t>
      </w:r>
      <w:r w:rsidRPr="461A1DC7">
        <w:rPr>
          <w:rFonts w:ascii="Calibri" w:eastAsia="Calibri" w:hAnsi="Calibri" w:cs="Calibri"/>
          <w:i/>
          <w:iCs/>
          <w:color w:val="000000" w:themeColor="text1"/>
        </w:rPr>
        <w:t xml:space="preserve">Root elongation in various crops by the plant growth promoting rhizobacteria </w:t>
      </w:r>
      <w:r w:rsidRPr="461A1DC7">
        <w:rPr>
          <w:rFonts w:ascii="Calibri" w:eastAsia="Calibri" w:hAnsi="Calibri" w:cs="Calibri"/>
          <w:color w:val="000000" w:themeColor="text1"/>
        </w:rPr>
        <w:t xml:space="preserve">Pseudomonas putida </w:t>
      </w:r>
      <w:r w:rsidRPr="461A1DC7">
        <w:rPr>
          <w:rFonts w:ascii="Calibri" w:eastAsia="Calibri" w:hAnsi="Calibri" w:cs="Calibri"/>
          <w:i/>
          <w:iCs/>
          <w:color w:val="000000" w:themeColor="text1"/>
        </w:rPr>
        <w:t xml:space="preserve">GR12-2. </w:t>
      </w:r>
      <w:r w:rsidRPr="461A1DC7">
        <w:rPr>
          <w:rFonts w:ascii="Calibri" w:eastAsia="Calibri" w:hAnsi="Calibri" w:cs="Calibri"/>
          <w:color w:val="000000" w:themeColor="text1"/>
        </w:rPr>
        <w:t>Isr. J. Plant Sci. 44:37-42.</w:t>
      </w:r>
    </w:p>
    <w:p w14:paraId="0C05ABD2" w14:textId="1EF0B353" w:rsidR="3253D45B" w:rsidRDefault="3253D45B"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Hao, C., Wang, W., Wang, S., Zhang, Z., Guo, Y. 2017. </w:t>
      </w:r>
      <w:r w:rsidRPr="461A1DC7">
        <w:rPr>
          <w:rFonts w:ascii="Calibri" w:eastAsia="Calibri" w:hAnsi="Calibri" w:cs="Calibri"/>
          <w:i/>
          <w:iCs/>
          <w:color w:val="000000" w:themeColor="text1"/>
        </w:rPr>
        <w:t xml:space="preserve">An overview of the protective effects of chitosan and acetylated chitosan oligosaccharides against neruonal disorders. </w:t>
      </w:r>
      <w:r w:rsidRPr="461A1DC7">
        <w:rPr>
          <w:rFonts w:ascii="Calibri" w:eastAsia="Calibri" w:hAnsi="Calibri" w:cs="Calibri"/>
          <w:color w:val="000000" w:themeColor="text1"/>
        </w:rPr>
        <w:t>Marine drugs. 15:89.</w:t>
      </w:r>
    </w:p>
    <w:p w14:paraId="4B4EED60" w14:textId="65399C31"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Hariprasad, P., Niranjana, S.R. 2009. </w:t>
      </w:r>
      <w:r w:rsidRPr="461A1DC7">
        <w:rPr>
          <w:rFonts w:ascii="Calibri" w:eastAsia="Calibri" w:hAnsi="Calibri" w:cs="Calibri"/>
          <w:i/>
          <w:iCs/>
          <w:color w:val="000000" w:themeColor="text1"/>
        </w:rPr>
        <w:t xml:space="preserve">Isolation and characterization of phosphate solubilizing rhizobacteria to improve plant health of tomato. </w:t>
      </w:r>
      <w:r w:rsidRPr="461A1DC7">
        <w:rPr>
          <w:rFonts w:ascii="Calibri" w:eastAsia="Calibri" w:hAnsi="Calibri" w:cs="Calibri"/>
          <w:color w:val="000000" w:themeColor="text1"/>
        </w:rPr>
        <w:t>Plant Soil. 316:13-24.</w:t>
      </w:r>
    </w:p>
    <w:p w14:paraId="6CE13F19" w14:textId="0060FBDE"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He, Y.,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2019. </w:t>
      </w:r>
      <w:r w:rsidRPr="19EBEC61">
        <w:rPr>
          <w:rFonts w:ascii="Calibri" w:eastAsia="Calibri" w:hAnsi="Calibri" w:cs="Calibri"/>
          <w:i/>
          <w:iCs/>
          <w:color w:val="000000" w:themeColor="text1"/>
        </w:rPr>
        <w:t xml:space="preserve">Co-inoculation of </w:t>
      </w:r>
      <w:r w:rsidRPr="19EBEC61">
        <w:rPr>
          <w:rFonts w:ascii="Calibri" w:eastAsia="Calibri" w:hAnsi="Calibri" w:cs="Calibri"/>
          <w:color w:val="000000" w:themeColor="text1"/>
        </w:rPr>
        <w:t xml:space="preserve">Bacillus </w:t>
      </w:r>
      <w:r w:rsidRPr="19EBEC61">
        <w:rPr>
          <w:rFonts w:ascii="Calibri" w:eastAsia="Calibri" w:hAnsi="Calibri" w:cs="Calibri"/>
          <w:i/>
          <w:iCs/>
          <w:color w:val="000000" w:themeColor="text1"/>
        </w:rPr>
        <w:t xml:space="preserve">sp. and </w:t>
      </w:r>
      <w:r w:rsidRPr="19EBEC61">
        <w:rPr>
          <w:rFonts w:ascii="Calibri" w:eastAsia="Calibri" w:hAnsi="Calibri" w:cs="Calibri"/>
          <w:color w:val="000000" w:themeColor="text1"/>
        </w:rPr>
        <w:t xml:space="preserve">Pseudomonas putida </w:t>
      </w:r>
      <w:r w:rsidRPr="19EBEC61">
        <w:rPr>
          <w:rFonts w:ascii="Calibri" w:eastAsia="Calibri" w:hAnsi="Calibri" w:cs="Calibri"/>
          <w:i/>
          <w:iCs/>
          <w:color w:val="000000" w:themeColor="text1"/>
        </w:rPr>
        <w:t xml:space="preserve">at different development stages acts as a biostimulant to promoted growth, yield and nutrient uptake of tomato. </w:t>
      </w:r>
      <w:r w:rsidRPr="19EBEC61">
        <w:rPr>
          <w:rFonts w:ascii="Calibri" w:eastAsia="Calibri" w:hAnsi="Calibri" w:cs="Calibri"/>
          <w:color w:val="000000" w:themeColor="text1"/>
        </w:rPr>
        <w:t>J. Appl. Micro. DOI: 10.1111/jam.14273.</w:t>
      </w:r>
    </w:p>
    <w:p w14:paraId="47431E01" w14:textId="68E6140A" w:rsidR="78B2B7DC" w:rsidRDefault="78B2B7D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Huang, S., Vignolles, M-L., Chen, X.D., Le Loir, Y., Jan, G., Schuck, P., Jeantet, R. 2017. </w:t>
      </w:r>
      <w:r w:rsidRPr="461A1DC7">
        <w:rPr>
          <w:rFonts w:ascii="Calibri" w:eastAsia="Calibri" w:hAnsi="Calibri" w:cs="Calibri"/>
          <w:i/>
          <w:iCs/>
          <w:color w:val="000000" w:themeColor="text1"/>
        </w:rPr>
        <w:t xml:space="preserve">Spray drying of probiotics and other food-grade bacteria: a review. </w:t>
      </w:r>
      <w:r w:rsidRPr="461A1DC7">
        <w:rPr>
          <w:rFonts w:ascii="Calibri" w:eastAsia="Calibri" w:hAnsi="Calibri" w:cs="Calibri"/>
          <w:color w:val="000000" w:themeColor="text1"/>
        </w:rPr>
        <w:t>Trends Food Sci. Technol. 63:1-17.</w:t>
      </w:r>
    </w:p>
    <w:p w14:paraId="2EDE9394" w14:textId="4EAE40CB" w:rsidR="57CE5E61" w:rsidRDefault="57CE5E61" w:rsidP="4825ED53">
      <w:pPr>
        <w:spacing w:line="240" w:lineRule="auto"/>
        <w:ind w:left="720" w:hanging="720"/>
        <w:rPr>
          <w:rFonts w:ascii="Calibri" w:eastAsia="Calibri" w:hAnsi="Calibri" w:cs="Calibri"/>
          <w:color w:val="000000" w:themeColor="text1"/>
        </w:rPr>
      </w:pPr>
      <w:r w:rsidRPr="4825ED53">
        <w:rPr>
          <w:rFonts w:ascii="Calibri" w:eastAsia="Calibri" w:hAnsi="Calibri" w:cs="Calibri"/>
          <w:color w:val="000000" w:themeColor="text1"/>
        </w:rPr>
        <w:t xml:space="preserve">Kokalis-Burelle, 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w:t>
      </w:r>
      <w:r w:rsidRPr="4825ED53">
        <w:rPr>
          <w:rFonts w:ascii="Calibri" w:eastAsia="Calibri" w:hAnsi="Calibri" w:cs="Calibri"/>
          <w:i/>
          <w:iCs/>
          <w:color w:val="000000" w:themeColor="text1"/>
        </w:rPr>
        <w:t xml:space="preserve">Field evaluation of plant growth-promoting rhizobacteria amended transplant mixes and soil solarization for tomato and pepper production in Florida. </w:t>
      </w:r>
      <w:r w:rsidRPr="4825ED53">
        <w:rPr>
          <w:rFonts w:ascii="Calibri" w:eastAsia="Calibri" w:hAnsi="Calibri" w:cs="Calibri"/>
          <w:color w:val="000000" w:themeColor="text1"/>
        </w:rPr>
        <w:t>Plant Soil. 238:257-266.</w:t>
      </w:r>
    </w:p>
    <w:p w14:paraId="62599637" w14:textId="7286F65D" w:rsidR="56FC46A2" w:rsidRDefault="56FC46A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Li, J.,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2022. </w:t>
      </w:r>
      <w:r w:rsidRPr="461A1DC7">
        <w:rPr>
          <w:rFonts w:ascii="Calibri" w:eastAsia="Calibri" w:hAnsi="Calibri" w:cs="Calibri"/>
          <w:i/>
          <w:iCs/>
          <w:color w:val="000000" w:themeColor="text1"/>
        </w:rPr>
        <w:t xml:space="preserve">A Meta-Analysis of Biostimulant Yield Effectiveness in Field Trials. </w:t>
      </w:r>
      <w:r w:rsidRPr="461A1DC7">
        <w:rPr>
          <w:rFonts w:ascii="Calibri" w:eastAsia="Calibri" w:hAnsi="Calibri" w:cs="Calibri"/>
          <w:color w:val="000000" w:themeColor="text1"/>
        </w:rPr>
        <w:t xml:space="preserve">Frontiers in Plant Sci. </w:t>
      </w:r>
      <w:r w:rsidR="306C54F9" w:rsidRPr="461A1DC7">
        <w:rPr>
          <w:rFonts w:ascii="Calibri" w:eastAsia="Calibri" w:hAnsi="Calibri" w:cs="Calibri"/>
          <w:color w:val="000000" w:themeColor="text1"/>
        </w:rPr>
        <w:t>13:</w:t>
      </w:r>
    </w:p>
    <w:p w14:paraId="49C9F789" w14:textId="307CAF23"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lastRenderedPageBreak/>
        <w:t xml:space="preserve">Li, Q.,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2005. </w:t>
      </w:r>
      <w:r w:rsidRPr="461A1DC7">
        <w:rPr>
          <w:rFonts w:ascii="Calibri" w:eastAsia="Calibri" w:hAnsi="Calibri" w:cs="Calibri"/>
          <w:i/>
          <w:iCs/>
          <w:color w:val="000000" w:themeColor="text1"/>
        </w:rPr>
        <w:t xml:space="preserve">The effect of native and ACC deaminase-containing </w:t>
      </w:r>
      <w:r w:rsidRPr="461A1DC7">
        <w:rPr>
          <w:rFonts w:ascii="Calibri" w:eastAsia="Calibri" w:hAnsi="Calibri" w:cs="Calibri"/>
          <w:color w:val="000000" w:themeColor="text1"/>
        </w:rPr>
        <w:t xml:space="preserve">Azospirillum brasilense </w:t>
      </w:r>
      <w:r w:rsidRPr="461A1DC7">
        <w:rPr>
          <w:rFonts w:ascii="Calibri" w:eastAsia="Calibri" w:hAnsi="Calibri" w:cs="Calibri"/>
          <w:i/>
          <w:iCs/>
          <w:color w:val="000000" w:themeColor="text1"/>
        </w:rPr>
        <w:t xml:space="preserve">Cd1843 on the rooting of carnation cuttings. </w:t>
      </w:r>
      <w:r w:rsidRPr="461A1DC7">
        <w:rPr>
          <w:rFonts w:ascii="Calibri" w:eastAsia="Calibri" w:hAnsi="Calibri" w:cs="Calibri"/>
          <w:color w:val="000000" w:themeColor="text1"/>
        </w:rPr>
        <w:t>Can. J. Microbiol. 51:511-514.</w:t>
      </w:r>
    </w:p>
    <w:p w14:paraId="181F633E" w14:textId="6FDAF57C"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Liu, S.Y.,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w:t>
      </w:r>
      <w:r w:rsidRPr="461A1DC7">
        <w:rPr>
          <w:rFonts w:ascii="Calibri" w:eastAsia="Calibri" w:hAnsi="Calibri" w:cs="Calibri"/>
          <w:i/>
          <w:iCs/>
          <w:color w:val="000000" w:themeColor="text1"/>
        </w:rPr>
        <w:t xml:space="preserve">Study on the anthraquinones separated from the cultivation of </w:t>
      </w:r>
      <w:r w:rsidRPr="461A1DC7">
        <w:rPr>
          <w:rFonts w:ascii="Calibri" w:eastAsia="Calibri" w:hAnsi="Calibri" w:cs="Calibri"/>
          <w:color w:val="000000" w:themeColor="text1"/>
        </w:rPr>
        <w:t xml:space="preserve">Trichoderma harzianum </w:t>
      </w:r>
      <w:r w:rsidRPr="461A1DC7">
        <w:rPr>
          <w:rFonts w:ascii="Calibri" w:eastAsia="Calibri" w:hAnsi="Calibri" w:cs="Calibri"/>
          <w:i/>
          <w:iCs/>
          <w:color w:val="000000" w:themeColor="text1"/>
        </w:rPr>
        <w:t xml:space="preserve">strain Th-R16 and their biological activity. </w:t>
      </w:r>
      <w:r w:rsidRPr="461A1DC7">
        <w:rPr>
          <w:rFonts w:ascii="Calibri" w:eastAsia="Calibri" w:hAnsi="Calibri" w:cs="Calibri"/>
          <w:color w:val="000000" w:themeColor="text1"/>
        </w:rPr>
        <w:t>J. Agric. Food Chem. 57:7288-7292.</w:t>
      </w:r>
    </w:p>
    <w:p w14:paraId="36322039" w14:textId="6039C7E1"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Madhaiyan, M.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2009 </w:t>
      </w:r>
      <w:r w:rsidRPr="461A1DC7">
        <w:rPr>
          <w:rFonts w:ascii="Calibri" w:eastAsia="Calibri" w:hAnsi="Calibri" w:cs="Calibri"/>
          <w:i/>
          <w:iCs/>
          <w:color w:val="000000" w:themeColor="text1"/>
        </w:rPr>
        <w:t>Effect of co-inoculation of methylotrophic</w:t>
      </w:r>
      <w:r w:rsidRPr="461A1DC7">
        <w:rPr>
          <w:rFonts w:ascii="Calibri" w:eastAsia="Calibri" w:hAnsi="Calibri" w:cs="Calibri"/>
          <w:color w:val="000000" w:themeColor="text1"/>
        </w:rPr>
        <w:t xml:space="preserve"> Methylobacterium oryzae </w:t>
      </w:r>
      <w:r w:rsidRPr="461A1DC7">
        <w:rPr>
          <w:rFonts w:ascii="Calibri" w:eastAsia="Calibri" w:hAnsi="Calibri" w:cs="Calibri"/>
          <w:i/>
          <w:iCs/>
          <w:color w:val="000000" w:themeColor="text1"/>
        </w:rPr>
        <w:t>with</w:t>
      </w:r>
      <w:r w:rsidRPr="461A1DC7">
        <w:rPr>
          <w:rFonts w:ascii="Calibri" w:eastAsia="Calibri" w:hAnsi="Calibri" w:cs="Calibri"/>
          <w:color w:val="000000" w:themeColor="text1"/>
        </w:rPr>
        <w:t xml:space="preserve"> Azospirillum brasilense </w:t>
      </w:r>
      <w:r w:rsidRPr="461A1DC7">
        <w:rPr>
          <w:rFonts w:ascii="Calibri" w:eastAsia="Calibri" w:hAnsi="Calibri" w:cs="Calibri"/>
          <w:i/>
          <w:iCs/>
          <w:color w:val="000000" w:themeColor="text1"/>
        </w:rPr>
        <w:t>and</w:t>
      </w:r>
      <w:r w:rsidRPr="461A1DC7">
        <w:rPr>
          <w:rFonts w:ascii="Calibri" w:eastAsia="Calibri" w:hAnsi="Calibri" w:cs="Calibri"/>
          <w:color w:val="000000" w:themeColor="text1"/>
        </w:rPr>
        <w:t xml:space="preserve"> Burkholderia pyrrocinia </w:t>
      </w:r>
      <w:r w:rsidRPr="461A1DC7">
        <w:rPr>
          <w:rFonts w:ascii="Calibri" w:eastAsia="Calibri" w:hAnsi="Calibri" w:cs="Calibri"/>
          <w:i/>
          <w:iCs/>
          <w:color w:val="000000" w:themeColor="text1"/>
        </w:rPr>
        <w:t>on the growth and nutrient uptake of tomato, red pepper and rice.</w:t>
      </w:r>
      <w:r w:rsidRPr="461A1DC7">
        <w:rPr>
          <w:rFonts w:ascii="Calibri" w:eastAsia="Calibri" w:hAnsi="Calibri" w:cs="Calibri"/>
          <w:color w:val="000000" w:themeColor="text1"/>
        </w:rPr>
        <w:t xml:space="preserve"> Plant Soil 328:71-82 DOI 10.1007/s11104-009-0083-1</w:t>
      </w:r>
    </w:p>
    <w:p w14:paraId="32D5B865" w14:textId="2FC9625D"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Mayak, S.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1999. </w:t>
      </w:r>
      <w:r w:rsidRPr="461A1DC7">
        <w:rPr>
          <w:rFonts w:ascii="Calibri" w:eastAsia="Calibri" w:hAnsi="Calibri" w:cs="Calibri"/>
          <w:i/>
          <w:iCs/>
          <w:color w:val="000000" w:themeColor="text1"/>
        </w:rPr>
        <w:t xml:space="preserve">Effect of wild-type and mutant plant growth-promoting rhizobacteria on the rooting of mung bean cuttings. </w:t>
      </w:r>
      <w:r w:rsidRPr="461A1DC7">
        <w:rPr>
          <w:rFonts w:ascii="Calibri" w:eastAsia="Calibri" w:hAnsi="Calibri" w:cs="Calibri"/>
          <w:color w:val="000000" w:themeColor="text1"/>
        </w:rPr>
        <w:t>J. Plant Growth Regul. 18:49-53.</w:t>
      </w:r>
    </w:p>
    <w:p w14:paraId="05B04BBD" w14:textId="17E06B7D"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Mena-Violante, H., Olalde-Portugal, V. 2007. </w:t>
      </w:r>
      <w:r w:rsidRPr="461A1DC7">
        <w:rPr>
          <w:rFonts w:ascii="Calibri" w:eastAsia="Calibri" w:hAnsi="Calibri" w:cs="Calibri"/>
          <w:i/>
          <w:iCs/>
          <w:color w:val="000000" w:themeColor="text1"/>
        </w:rPr>
        <w:t xml:space="preserve">Alteration of tomato fruit quality by root inoculation with plant growth-promoting rhizobacteria (PGPR):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BEB-13s. </w:t>
      </w:r>
      <w:r w:rsidRPr="461A1DC7">
        <w:rPr>
          <w:rFonts w:ascii="Calibri" w:eastAsia="Calibri" w:hAnsi="Calibri" w:cs="Calibri"/>
          <w:color w:val="000000" w:themeColor="text1"/>
        </w:rPr>
        <w:t>Sci. Hortic-Amsterdam 113:103-106.</w:t>
      </w:r>
    </w:p>
    <w:p w14:paraId="04BA8D28" w14:textId="1026518E" w:rsidR="5D1B3E8B" w:rsidRDefault="5D1B3E8B"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Meng, X.C., Stanton, C,. Fitzgerald, G.F., Daly, C., Ross, R.P. 2008 </w:t>
      </w:r>
      <w:r w:rsidRPr="461A1DC7">
        <w:rPr>
          <w:rFonts w:ascii="Calibri" w:eastAsia="Calibri" w:hAnsi="Calibri" w:cs="Calibri"/>
          <w:i/>
          <w:iCs/>
          <w:color w:val="000000" w:themeColor="text1"/>
        </w:rPr>
        <w:t xml:space="preserve">Anhydrobiotics: The challenges of drying probiotic cultures. </w:t>
      </w:r>
      <w:r w:rsidRPr="461A1DC7">
        <w:rPr>
          <w:rFonts w:ascii="Calibri" w:eastAsia="Calibri" w:hAnsi="Calibri" w:cs="Calibri"/>
          <w:color w:val="000000" w:themeColor="text1"/>
        </w:rPr>
        <w:t>Food Chemistry 106:1406-1416.</w:t>
      </w:r>
    </w:p>
    <w:p w14:paraId="0F3F2DA9" w14:textId="5E48F239" w:rsidR="5D1B3E8B" w:rsidRDefault="5D1B3E8B"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Mi, F-L., Shyu, S-S, Lee, S-T., Wong, T-B. 1999. </w:t>
      </w:r>
      <w:r w:rsidRPr="19EBEC61">
        <w:rPr>
          <w:rFonts w:ascii="Calibri" w:eastAsia="Calibri" w:hAnsi="Calibri" w:cs="Calibri"/>
          <w:i/>
          <w:iCs/>
          <w:color w:val="000000" w:themeColor="text1"/>
        </w:rPr>
        <w:t xml:space="preserve">Kinetic study of chitosan-tripolyphosphate complex reaction and acid-resistive properties of the chitosan-tripolyphosphate gel beads prepared by in-liquid curing method. </w:t>
      </w:r>
      <w:r w:rsidRPr="19EBEC61">
        <w:rPr>
          <w:rFonts w:ascii="Calibri" w:eastAsia="Calibri" w:hAnsi="Calibri" w:cs="Calibri"/>
          <w:color w:val="000000" w:themeColor="text1"/>
        </w:rPr>
        <w:t>J. Polymer Sci. Part B: Polymer Phys. 37:1551-1564.</w:t>
      </w:r>
    </w:p>
    <w:p w14:paraId="651CC089" w14:textId="4EF47B95"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Nedorost, L., Pokluda, R. 2012. </w:t>
      </w:r>
      <w:r w:rsidRPr="19EBEC61">
        <w:rPr>
          <w:rFonts w:ascii="Calibri" w:eastAsia="Calibri" w:hAnsi="Calibri" w:cs="Calibri"/>
          <w:i/>
          <w:iCs/>
          <w:color w:val="000000" w:themeColor="text1"/>
        </w:rPr>
        <w:t xml:space="preserve">Effect of mycorrhizal fungi on tomato yield and nutrient uptake under different fertilization levels. </w:t>
      </w:r>
      <w:r w:rsidRPr="19EBEC61">
        <w:rPr>
          <w:rFonts w:ascii="Calibri" w:eastAsia="Calibri" w:hAnsi="Calibri" w:cs="Calibri"/>
          <w:color w:val="000000" w:themeColor="text1"/>
        </w:rPr>
        <w:t>Acta Univ. Agric. Silvic. Mendel. Brun. 60:181-186.</w:t>
      </w:r>
    </w:p>
    <w:p w14:paraId="74741B0D" w14:textId="65A958EA" w:rsidR="5D4FB157" w:rsidRDefault="5D4FB157"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Noel, S., Mikulcak, F., Etter, H., Stewart, N. </w:t>
      </w:r>
      <w:r w:rsidRPr="19EBEC61">
        <w:rPr>
          <w:rFonts w:ascii="Calibri" w:eastAsia="Calibri" w:hAnsi="Calibri" w:cs="Calibri"/>
          <w:i/>
          <w:iCs/>
          <w:color w:val="000000" w:themeColor="text1"/>
        </w:rPr>
        <w:t xml:space="preserve">Report for policy and decision makers. Reaping economic and environmental benefits from sustainable land management. </w:t>
      </w:r>
      <w:r w:rsidRPr="19EBEC61">
        <w:rPr>
          <w:rFonts w:ascii="Calibri" w:eastAsia="Calibri" w:hAnsi="Calibri" w:cs="Calibri"/>
          <w:color w:val="000000" w:themeColor="text1"/>
        </w:rPr>
        <w:t>Economics of Land Degradation Initiative. Bonn, Germany, 2015.</w:t>
      </w:r>
    </w:p>
    <w:p w14:paraId="2B054E47" w14:textId="5A0686C2" w:rsidR="57CE5E61" w:rsidRDefault="02D7AE4B" w:rsidP="461A1DC7">
      <w:pPr>
        <w:spacing w:line="240" w:lineRule="auto"/>
        <w:ind w:left="720" w:hanging="720"/>
        <w:rPr>
          <w:rFonts w:ascii="Calibri" w:eastAsia="Calibri" w:hAnsi="Calibri" w:cs="Calibri"/>
          <w:color w:val="000000" w:themeColor="text1"/>
        </w:rPr>
      </w:pPr>
      <w:r w:rsidRPr="4825ED53">
        <w:rPr>
          <w:rFonts w:ascii="Calibri" w:eastAsia="Calibri" w:hAnsi="Calibri" w:cs="Calibri"/>
          <w:color w:val="000000" w:themeColor="text1"/>
        </w:rPr>
        <w:t xml:space="preserve">Opik, M.,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2010. </w:t>
      </w:r>
      <w:r w:rsidRPr="4825ED53">
        <w:rPr>
          <w:rFonts w:ascii="Calibri" w:eastAsia="Calibri" w:hAnsi="Calibri" w:cs="Calibri"/>
          <w:i/>
          <w:iCs/>
          <w:color w:val="000000" w:themeColor="text1"/>
        </w:rPr>
        <w:t>The online database MaarjAM reveals global and ecosystemic distribution patterns in arbuscular mycorrhizal fungi (</w:t>
      </w:r>
      <w:r w:rsidRPr="4825ED53">
        <w:rPr>
          <w:rFonts w:ascii="Calibri" w:eastAsia="Calibri" w:hAnsi="Calibri" w:cs="Calibri"/>
          <w:color w:val="000000" w:themeColor="text1"/>
        </w:rPr>
        <w:t>Glomeromycota). New Phytol. 188:223-241.</w:t>
      </w:r>
    </w:p>
    <w:p w14:paraId="78C50B6C" w14:textId="678C6701" w:rsidR="474E8906" w:rsidRDefault="474E8906" w:rsidP="75176F98">
      <w:pPr>
        <w:spacing w:line="240" w:lineRule="auto"/>
        <w:ind w:left="720" w:hanging="720"/>
        <w:rPr>
          <w:rFonts w:ascii="Calibri" w:eastAsia="Calibri" w:hAnsi="Calibri" w:cs="Calibri"/>
          <w:color w:val="000000" w:themeColor="text1"/>
        </w:rPr>
      </w:pPr>
      <w:r w:rsidRPr="4825ED53">
        <w:rPr>
          <w:rFonts w:ascii="Calibri" w:eastAsia="Calibri" w:hAnsi="Calibri" w:cs="Calibri"/>
          <w:color w:val="000000" w:themeColor="text1"/>
        </w:rPr>
        <w:t xml:space="preserve">Pedrini, S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2018.</w:t>
      </w:r>
      <w:r w:rsidRPr="4825ED53">
        <w:rPr>
          <w:rFonts w:ascii="Calibri" w:eastAsia="Calibri" w:hAnsi="Calibri" w:cs="Calibri"/>
          <w:i/>
          <w:iCs/>
          <w:color w:val="000000" w:themeColor="text1"/>
        </w:rPr>
        <w:t xml:space="preserve"> Protocol Development Tool (PDT) for seed encrusting and pelleting</w:t>
      </w:r>
      <w:r w:rsidRPr="4825ED53">
        <w:rPr>
          <w:rFonts w:ascii="Calibri" w:eastAsia="Calibri" w:hAnsi="Calibri" w:cs="Calibri"/>
          <w:color w:val="000000" w:themeColor="text1"/>
        </w:rPr>
        <w:t>. Seed Science and Technology, 46, 2, 393-405.</w:t>
      </w:r>
    </w:p>
    <w:p w14:paraId="72572E7F" w14:textId="5E3C8D66" w:rsidR="2DEB82A5" w:rsidRDefault="2DEB82A5"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Potts, M. 1994. </w:t>
      </w:r>
      <w:r w:rsidRPr="461A1DC7">
        <w:rPr>
          <w:rFonts w:ascii="Calibri" w:eastAsia="Calibri" w:hAnsi="Calibri" w:cs="Calibri"/>
          <w:i/>
          <w:iCs/>
          <w:color w:val="000000" w:themeColor="text1"/>
        </w:rPr>
        <w:t xml:space="preserve">Desiccation tolerance of prokaryotes. </w:t>
      </w:r>
      <w:r w:rsidRPr="461A1DC7">
        <w:rPr>
          <w:rFonts w:ascii="Calibri" w:eastAsia="Calibri" w:hAnsi="Calibri" w:cs="Calibri"/>
          <w:color w:val="000000" w:themeColor="text1"/>
        </w:rPr>
        <w:t>Microbiol. Rev. 58(4):755-805.</w:t>
      </w:r>
    </w:p>
    <w:p w14:paraId="57EE3754" w14:textId="72072604"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Revillas, J.J.,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2000. </w:t>
      </w:r>
      <w:r w:rsidRPr="19EBEC61">
        <w:rPr>
          <w:rFonts w:ascii="Calibri" w:eastAsia="Calibri" w:hAnsi="Calibri" w:cs="Calibri"/>
          <w:i/>
          <w:iCs/>
          <w:color w:val="000000" w:themeColor="text1"/>
        </w:rPr>
        <w:t xml:space="preserve">Production of B-Group vitamins by two </w:t>
      </w:r>
      <w:r w:rsidRPr="19EBEC61">
        <w:rPr>
          <w:rFonts w:ascii="Calibri" w:eastAsia="Calibri" w:hAnsi="Calibri" w:cs="Calibri"/>
          <w:color w:val="000000" w:themeColor="text1"/>
        </w:rPr>
        <w:t xml:space="preserve">Azotobacter </w:t>
      </w:r>
      <w:r w:rsidRPr="19EBEC61">
        <w:rPr>
          <w:rFonts w:ascii="Calibri" w:eastAsia="Calibri" w:hAnsi="Calibri" w:cs="Calibri"/>
          <w:i/>
          <w:iCs/>
          <w:color w:val="000000" w:themeColor="text1"/>
        </w:rPr>
        <w:t xml:space="preserve">strains with phenolic compounds as sole carbon source under diazotrophic and adiazotrophic conditions. </w:t>
      </w:r>
      <w:r w:rsidRPr="19EBEC61">
        <w:rPr>
          <w:rFonts w:ascii="Calibri" w:eastAsia="Calibri" w:hAnsi="Calibri" w:cs="Calibri"/>
          <w:color w:val="000000" w:themeColor="text1"/>
        </w:rPr>
        <w:t>J. Appl. Microbiol. 89:486-493.</w:t>
      </w:r>
    </w:p>
    <w:p w14:paraId="01A1F934" w14:textId="4BD43FE3" w:rsidR="6284C5BD" w:rsidRDefault="6284C5BD"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Rosa, L. &amp; Gabrielli, P. 2022. </w:t>
      </w:r>
      <w:r w:rsidRPr="19EBEC61">
        <w:rPr>
          <w:rFonts w:ascii="Calibri" w:eastAsia="Calibri" w:hAnsi="Calibri" w:cs="Calibri"/>
          <w:i/>
          <w:iCs/>
          <w:color w:val="000000" w:themeColor="text1"/>
        </w:rPr>
        <w:t xml:space="preserve">Energy and food security implications of transitioning synthetic nitrogen fertilizers to net-zero emissions. </w:t>
      </w:r>
      <w:r w:rsidRPr="19EBEC61">
        <w:rPr>
          <w:rFonts w:ascii="Calibri" w:eastAsia="Calibri" w:hAnsi="Calibri" w:cs="Calibri"/>
          <w:color w:val="000000" w:themeColor="text1"/>
        </w:rPr>
        <w:t>Environ. Res. Lett. 18(1)</w:t>
      </w:r>
    </w:p>
    <w:p w14:paraId="656756B6" w14:textId="6CC35486" w:rsidR="588FD05F" w:rsidRDefault="588FD05F" w:rsidP="19EBEC61">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Rosadi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2014. </w:t>
      </w:r>
      <w:r w:rsidRPr="19EBEC61">
        <w:rPr>
          <w:rFonts w:ascii="Calibri" w:eastAsia="Calibri" w:hAnsi="Calibri" w:cs="Calibri"/>
          <w:i/>
          <w:iCs/>
          <w:color w:val="000000" w:themeColor="text1"/>
        </w:rPr>
        <w:t>The effect of EC levels of nutrient solution on the growth, yield, and quality of tomatoes (</w:t>
      </w:r>
      <w:r w:rsidRPr="19EBEC61">
        <w:rPr>
          <w:rFonts w:ascii="Calibri" w:eastAsia="Calibri" w:hAnsi="Calibri" w:cs="Calibri"/>
          <w:color w:val="000000" w:themeColor="text1"/>
        </w:rPr>
        <w:t xml:space="preserve">Solanum lycopersicum) </w:t>
      </w:r>
      <w:r w:rsidRPr="19EBEC61">
        <w:rPr>
          <w:rFonts w:ascii="Calibri" w:eastAsia="Calibri" w:hAnsi="Calibri" w:cs="Calibri"/>
          <w:i/>
          <w:iCs/>
          <w:color w:val="000000" w:themeColor="text1"/>
        </w:rPr>
        <w:t xml:space="preserve">under the hydroponic system. </w:t>
      </w:r>
      <w:r w:rsidRPr="19EBEC61">
        <w:rPr>
          <w:rFonts w:ascii="Calibri" w:eastAsia="Calibri" w:hAnsi="Calibri" w:cs="Calibri"/>
          <w:color w:val="000000" w:themeColor="text1"/>
        </w:rPr>
        <w:t>J. Agric. Eng. Biotech. 2(1):7-12</w:t>
      </w:r>
    </w:p>
    <w:p w14:paraId="233CA933" w14:textId="1F08CDF6"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Sahoo, R.K.,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2014. </w:t>
      </w:r>
      <w:r w:rsidRPr="461A1DC7">
        <w:rPr>
          <w:rFonts w:ascii="Calibri" w:eastAsia="Calibri" w:hAnsi="Calibri" w:cs="Calibri"/>
          <w:i/>
          <w:iCs/>
          <w:color w:val="000000" w:themeColor="text1"/>
        </w:rPr>
        <w:t xml:space="preserve">Phenotypic and molecular characterization of efficient native </w:t>
      </w:r>
      <w:r w:rsidRPr="461A1DC7">
        <w:rPr>
          <w:rFonts w:ascii="Calibri" w:eastAsia="Calibri" w:hAnsi="Calibri" w:cs="Calibri"/>
          <w:color w:val="000000" w:themeColor="text1"/>
        </w:rPr>
        <w:t xml:space="preserve">Azospirillum </w:t>
      </w:r>
      <w:r w:rsidRPr="461A1DC7">
        <w:rPr>
          <w:rFonts w:ascii="Calibri" w:eastAsia="Calibri" w:hAnsi="Calibri" w:cs="Calibri"/>
          <w:i/>
          <w:iCs/>
          <w:color w:val="000000" w:themeColor="text1"/>
        </w:rPr>
        <w:t xml:space="preserve">strains from rice fields for crop improvement. </w:t>
      </w:r>
      <w:r w:rsidRPr="461A1DC7">
        <w:rPr>
          <w:rFonts w:ascii="Calibri" w:eastAsia="Calibri" w:hAnsi="Calibri" w:cs="Calibri"/>
          <w:color w:val="000000" w:themeColor="text1"/>
        </w:rPr>
        <w:t>Protoplasma. 251(4):943-953.</w:t>
      </w:r>
    </w:p>
    <w:p w14:paraId="3345FCBB" w14:textId="54CD3D24" w:rsidR="4E30BEB7" w:rsidRDefault="4E30BEB7"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Santivarangka, C., Kulozik, U., Foerst, P. 2007. </w:t>
      </w:r>
      <w:r w:rsidRPr="461A1DC7">
        <w:rPr>
          <w:rFonts w:ascii="Calibri" w:eastAsia="Calibri" w:hAnsi="Calibri" w:cs="Calibri"/>
          <w:i/>
          <w:iCs/>
          <w:color w:val="000000" w:themeColor="text1"/>
        </w:rPr>
        <w:t xml:space="preserve">Alternative drying processes for the industrial preservation of lactic acid starter cultures. </w:t>
      </w:r>
      <w:r w:rsidRPr="461A1DC7">
        <w:rPr>
          <w:rFonts w:ascii="Calibri" w:eastAsia="Calibri" w:hAnsi="Calibri" w:cs="Calibri"/>
          <w:color w:val="000000" w:themeColor="text1"/>
        </w:rPr>
        <w:t>Biotechnol. Prog. 23:302-315.</w:t>
      </w:r>
    </w:p>
    <w:p w14:paraId="541D2B3D" w14:textId="75EA3E38" w:rsidR="4E30BEB7" w:rsidRDefault="4E30BEB7"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lastRenderedPageBreak/>
        <w:t xml:space="preserve">Schnitkey, G., Zulauf, C., Swanson, J., Paulson, N. 2022. </w:t>
      </w:r>
      <w:r w:rsidRPr="461A1DC7">
        <w:rPr>
          <w:rFonts w:ascii="Calibri" w:eastAsia="Calibri" w:hAnsi="Calibri" w:cs="Calibri"/>
          <w:i/>
          <w:iCs/>
          <w:color w:val="000000" w:themeColor="text1"/>
        </w:rPr>
        <w:t xml:space="preserve">Planting decisions, nitrogen fertilizer prices, and corn and soybean prices. </w:t>
      </w:r>
      <w:r w:rsidRPr="461A1DC7">
        <w:rPr>
          <w:rFonts w:ascii="Calibri" w:eastAsia="Calibri" w:hAnsi="Calibri" w:cs="Calibri"/>
          <w:color w:val="000000" w:themeColor="text1"/>
        </w:rPr>
        <w:t>Farmdoc daily. 11:145.</w:t>
      </w:r>
    </w:p>
    <w:p w14:paraId="74C7E347" w14:textId="360FB751" w:rsidR="4E30BEB7" w:rsidRDefault="4E30BEB7"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Schoebitz, M., Lopez, M.D., Roldan, A. 2013. </w:t>
      </w:r>
      <w:r w:rsidRPr="461A1DC7">
        <w:rPr>
          <w:rFonts w:ascii="Calibri" w:eastAsia="Calibri" w:hAnsi="Calibri" w:cs="Calibri"/>
          <w:i/>
          <w:iCs/>
          <w:color w:val="000000" w:themeColor="text1"/>
        </w:rPr>
        <w:t xml:space="preserve">Bioencapsulation of microbial inoculants for better soil-plant fertilization. A review. </w:t>
      </w:r>
      <w:r w:rsidRPr="461A1DC7">
        <w:rPr>
          <w:rFonts w:ascii="Calibri" w:eastAsia="Calibri" w:hAnsi="Calibri" w:cs="Calibri"/>
          <w:color w:val="000000" w:themeColor="text1"/>
        </w:rPr>
        <w:t>Agron. Sustain. Dev. 33:751-765.</w:t>
      </w:r>
    </w:p>
    <w:p w14:paraId="56506C0F" w14:textId="0C2B6A57"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Sharaf-Eldin, M.,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2008. Bacillus subtilis </w:t>
      </w:r>
      <w:r w:rsidRPr="461A1DC7">
        <w:rPr>
          <w:rFonts w:ascii="Calibri" w:eastAsia="Calibri" w:hAnsi="Calibri" w:cs="Calibri"/>
          <w:i/>
          <w:iCs/>
          <w:color w:val="000000" w:themeColor="text1"/>
        </w:rPr>
        <w:t>FZB24 affects flower quantity and quality of Saffron (</w:t>
      </w:r>
      <w:r w:rsidRPr="461A1DC7">
        <w:rPr>
          <w:rFonts w:ascii="Calibri" w:eastAsia="Calibri" w:hAnsi="Calibri" w:cs="Calibri"/>
          <w:color w:val="000000" w:themeColor="text1"/>
        </w:rPr>
        <w:t>Crocus sativus). Planta Med. 74:1316-1320.</w:t>
      </w:r>
    </w:p>
    <w:p w14:paraId="2DA2074B" w14:textId="295E8026"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Sood, M.,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2020. Trichoderma: </w:t>
      </w:r>
      <w:r w:rsidRPr="19EBEC61">
        <w:rPr>
          <w:rFonts w:ascii="Calibri" w:eastAsia="Calibri" w:hAnsi="Calibri" w:cs="Calibri"/>
          <w:i/>
          <w:iCs/>
          <w:color w:val="000000" w:themeColor="text1"/>
        </w:rPr>
        <w:t xml:space="preserve">The “secrets” of a multitalented biocontrol agent. </w:t>
      </w:r>
      <w:r w:rsidRPr="19EBEC61">
        <w:rPr>
          <w:rFonts w:ascii="Calibri" w:eastAsia="Calibri" w:hAnsi="Calibri" w:cs="Calibri"/>
          <w:color w:val="000000" w:themeColor="text1"/>
        </w:rPr>
        <w:t>Plants. 9:762.</w:t>
      </w:r>
    </w:p>
    <w:p w14:paraId="4C6F4DDB" w14:textId="169A789C" w:rsidR="40D9B0CC" w:rsidRDefault="40D9B0CC" w:rsidP="19EBEC61">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Stamatakis, A.,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2003. </w:t>
      </w:r>
      <w:r w:rsidRPr="19EBEC61">
        <w:rPr>
          <w:rFonts w:ascii="Calibri" w:eastAsia="Calibri" w:hAnsi="Calibri" w:cs="Calibri"/>
          <w:i/>
          <w:iCs/>
          <w:color w:val="000000" w:themeColor="text1"/>
        </w:rPr>
        <w:t xml:space="preserve">Effects of silicon and salinity on fruit yield and quality of tomato grown hydroponically. </w:t>
      </w:r>
      <w:r w:rsidRPr="19EBEC61">
        <w:rPr>
          <w:rFonts w:ascii="Calibri" w:eastAsia="Calibri" w:hAnsi="Calibri" w:cs="Calibri"/>
          <w:color w:val="000000" w:themeColor="text1"/>
        </w:rPr>
        <w:t>Acta Horticulture.</w:t>
      </w:r>
    </w:p>
    <w:p w14:paraId="28B285AC" w14:textId="0A97F2FC"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Strasser, S., Neureiter, M., Geppl, M., Braun, R., Danner, H. 2009. </w:t>
      </w:r>
      <w:r w:rsidRPr="19EBEC61">
        <w:rPr>
          <w:rFonts w:ascii="Calibri" w:eastAsia="Calibri" w:hAnsi="Calibri" w:cs="Calibri"/>
          <w:i/>
          <w:iCs/>
          <w:color w:val="000000" w:themeColor="text1"/>
        </w:rPr>
        <w:t xml:space="preserve">Influence of lyophilization, fluidized bed drying, addition of protectants, and storage on the viability of lactic acid bacteria. </w:t>
      </w:r>
      <w:r w:rsidRPr="19EBEC61">
        <w:rPr>
          <w:rFonts w:ascii="Calibri" w:eastAsia="Calibri" w:hAnsi="Calibri" w:cs="Calibri"/>
          <w:color w:val="000000" w:themeColor="text1"/>
        </w:rPr>
        <w:t>J. Appl. Microbiol. 107:167-177.</w:t>
      </w:r>
    </w:p>
    <w:p w14:paraId="3568E9E7" w14:textId="6354B349"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Tapia, H &amp; Koshland, D.E. 2014. </w:t>
      </w:r>
      <w:r w:rsidRPr="19EBEC61">
        <w:rPr>
          <w:rFonts w:ascii="Calibri" w:eastAsia="Calibri" w:hAnsi="Calibri" w:cs="Calibri"/>
          <w:i/>
          <w:iCs/>
          <w:color w:val="000000" w:themeColor="text1"/>
        </w:rPr>
        <w:t xml:space="preserve">Trehalose is a versatile and long-lived chaperone for desiccation tolerance. </w:t>
      </w:r>
      <w:r w:rsidRPr="19EBEC61">
        <w:rPr>
          <w:rFonts w:ascii="Calibri" w:eastAsia="Calibri" w:hAnsi="Calibri" w:cs="Calibri"/>
          <w:color w:val="000000" w:themeColor="text1"/>
        </w:rPr>
        <w:t>Curr Bio. 24(23):2758-2766.</w:t>
      </w:r>
    </w:p>
    <w:p w14:paraId="5997680D" w14:textId="07CF275D" w:rsidR="248B5AE2" w:rsidRDefault="248B5AE2" w:rsidP="68F16E84">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UC Innovation Commission. 2023. </w:t>
      </w:r>
      <w:r w:rsidRPr="68F16E84">
        <w:rPr>
          <w:rFonts w:ascii="Calibri" w:eastAsia="Calibri" w:hAnsi="Calibri" w:cs="Calibri"/>
          <w:i/>
          <w:iCs/>
          <w:color w:val="000000" w:themeColor="text1"/>
        </w:rPr>
        <w:t>Microbial Fertilizer</w:t>
      </w:r>
      <w:r w:rsidRPr="68F16E84">
        <w:rPr>
          <w:rFonts w:ascii="Calibri" w:eastAsia="Calibri" w:hAnsi="Calibri" w:cs="Calibri"/>
          <w:color w:val="000000" w:themeColor="text1"/>
        </w:rPr>
        <w:t>. Innovation Case for COP28.</w:t>
      </w:r>
    </w:p>
    <w:p w14:paraId="3BF936E7" w14:textId="46DB6C34" w:rsidR="368B4CE2" w:rsidRDefault="368B4CE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UN. 2017. </w:t>
      </w:r>
      <w:r w:rsidRPr="461A1DC7">
        <w:rPr>
          <w:rFonts w:ascii="Calibri" w:eastAsia="Calibri" w:hAnsi="Calibri" w:cs="Calibri"/>
          <w:i/>
          <w:iCs/>
          <w:color w:val="000000" w:themeColor="text1"/>
        </w:rPr>
        <w:t xml:space="preserve">World Population Prospects: The 2017 Revision, Key Findings and Advance Tables. Working Paper No. ESA/P/WP/248. </w:t>
      </w:r>
      <w:r w:rsidRPr="461A1DC7">
        <w:rPr>
          <w:rFonts w:ascii="Calibri" w:eastAsia="Calibri" w:hAnsi="Calibri" w:cs="Calibri"/>
          <w:color w:val="000000" w:themeColor="text1"/>
        </w:rPr>
        <w:t>United Nations.</w:t>
      </w:r>
    </w:p>
    <w:p w14:paraId="0314B9C2" w14:textId="6DECCF3E"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Verbruggen, E., van der Heijden, M.G.A., Rillig, M.C., Kiers, E.T. 2012. </w:t>
      </w:r>
      <w:r w:rsidRPr="19EBEC61">
        <w:rPr>
          <w:rFonts w:ascii="Calibri" w:eastAsia="Calibri" w:hAnsi="Calibri" w:cs="Calibri"/>
          <w:i/>
          <w:iCs/>
          <w:color w:val="000000" w:themeColor="text1"/>
        </w:rPr>
        <w:t xml:space="preserve">Mycorrhizal fungal establishment in agricultural soils: factors determining inoculation success. </w:t>
      </w:r>
      <w:r w:rsidRPr="19EBEC61">
        <w:rPr>
          <w:rFonts w:ascii="Calibri" w:eastAsia="Calibri" w:hAnsi="Calibri" w:cs="Calibri"/>
          <w:color w:val="000000" w:themeColor="text1"/>
        </w:rPr>
        <w:t>New Phytologist. 197(4):1104-1109.</w:t>
      </w:r>
    </w:p>
    <w:p w14:paraId="51254DA0" w14:textId="5CA78F73" w:rsidR="368B4CE2" w:rsidRDefault="368B4CE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Wang, Y., Sarkar, M., Smith, A.E., Krois, A.S., Pielak, G.J. 2012. </w:t>
      </w:r>
      <w:r w:rsidRPr="461A1DC7">
        <w:rPr>
          <w:rFonts w:ascii="Calibri" w:eastAsia="Calibri" w:hAnsi="Calibri" w:cs="Calibri"/>
          <w:i/>
          <w:iCs/>
          <w:color w:val="000000" w:themeColor="text1"/>
        </w:rPr>
        <w:t xml:space="preserve">Macromolecular crowding and protein stability. </w:t>
      </w:r>
      <w:r w:rsidRPr="461A1DC7">
        <w:rPr>
          <w:rFonts w:ascii="Calibri" w:eastAsia="Calibri" w:hAnsi="Calibri" w:cs="Calibri"/>
          <w:color w:val="000000" w:themeColor="text1"/>
        </w:rPr>
        <w:t>J. Am. Chem. Soc. 134:16614-16618.</w:t>
      </w:r>
    </w:p>
    <w:p w14:paraId="7EDA9AAC" w14:textId="7FDA947A"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Wani, P.A.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2007. </w:t>
      </w:r>
      <w:r w:rsidRPr="461A1DC7">
        <w:rPr>
          <w:rFonts w:ascii="Calibri" w:eastAsia="Calibri" w:hAnsi="Calibri" w:cs="Calibri"/>
          <w:i/>
          <w:iCs/>
          <w:color w:val="000000" w:themeColor="text1"/>
        </w:rPr>
        <w:t xml:space="preserve">Co-inoculation of nitrogen-fixing and phosphate-solubilizing bacteria to promote growth, yield and nutrient uptake in chickpea. </w:t>
      </w:r>
      <w:r w:rsidRPr="461A1DC7">
        <w:rPr>
          <w:rFonts w:ascii="Calibri" w:eastAsia="Calibri" w:hAnsi="Calibri" w:cs="Calibri"/>
          <w:color w:val="000000" w:themeColor="text1"/>
        </w:rPr>
        <w:t>Acta Agron. Hung. 55:315-323.</w:t>
      </w:r>
    </w:p>
    <w:p w14:paraId="6A39194E" w14:textId="4668BD49"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Yao, A.V.,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2006. </w:t>
      </w:r>
      <w:r w:rsidRPr="461A1DC7">
        <w:rPr>
          <w:rFonts w:ascii="Calibri" w:eastAsia="Calibri" w:hAnsi="Calibri" w:cs="Calibri"/>
          <w:i/>
          <w:iCs/>
          <w:color w:val="000000" w:themeColor="text1"/>
        </w:rPr>
        <w:t xml:space="preserve">Effect of FZB 24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as a biofertilizer on cotton yields in field tests. </w:t>
      </w:r>
      <w:r w:rsidRPr="461A1DC7">
        <w:rPr>
          <w:rFonts w:ascii="Calibri" w:eastAsia="Calibri" w:hAnsi="Calibri" w:cs="Calibri"/>
          <w:color w:val="000000" w:themeColor="text1"/>
        </w:rPr>
        <w:t>Arch. Phytopathol. Plant Prot. 39:323-328.</w:t>
      </w:r>
    </w:p>
    <w:p w14:paraId="266B8A82" w14:textId="0D289CFC"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Yao, Y.,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2010. </w:t>
      </w:r>
      <w:r w:rsidRPr="461A1DC7">
        <w:rPr>
          <w:rFonts w:ascii="Calibri" w:eastAsia="Calibri" w:hAnsi="Calibri" w:cs="Calibri"/>
          <w:i/>
          <w:iCs/>
          <w:color w:val="000000" w:themeColor="text1"/>
        </w:rPr>
        <w:t xml:space="preserve">Growth promotion and protection against salt stress by </w:t>
      </w:r>
      <w:r w:rsidRPr="461A1DC7">
        <w:rPr>
          <w:rFonts w:ascii="Calibri" w:eastAsia="Calibri" w:hAnsi="Calibri" w:cs="Calibri"/>
          <w:color w:val="000000" w:themeColor="text1"/>
        </w:rPr>
        <w:t xml:space="preserve">Pseudomonas putida </w:t>
      </w:r>
      <w:r w:rsidRPr="461A1DC7">
        <w:rPr>
          <w:rFonts w:ascii="Calibri" w:eastAsia="Calibri" w:hAnsi="Calibri" w:cs="Calibri"/>
          <w:i/>
          <w:iCs/>
          <w:color w:val="000000" w:themeColor="text1"/>
        </w:rPr>
        <w:t xml:space="preserve">Rs-198 on cotton. </w:t>
      </w:r>
      <w:r w:rsidRPr="461A1DC7">
        <w:rPr>
          <w:rFonts w:ascii="Calibri" w:eastAsia="Calibri" w:hAnsi="Calibri" w:cs="Calibri"/>
          <w:color w:val="000000" w:themeColor="text1"/>
        </w:rPr>
        <w:t>European J. Soil Biol. 46:49-54.</w:t>
      </w:r>
    </w:p>
    <w:p w14:paraId="42FA6DFA" w14:textId="261485B3"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Zahir, Z.A.,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2005. </w:t>
      </w:r>
      <w:r w:rsidRPr="461A1DC7">
        <w:rPr>
          <w:rFonts w:ascii="Calibri" w:eastAsia="Calibri" w:hAnsi="Calibri" w:cs="Calibri"/>
          <w:i/>
          <w:iCs/>
          <w:color w:val="000000" w:themeColor="text1"/>
        </w:rPr>
        <w:t>Precursor (L-tryptophan)-inoculum (</w:t>
      </w:r>
      <w:r w:rsidRPr="461A1DC7">
        <w:rPr>
          <w:rFonts w:ascii="Calibri" w:eastAsia="Calibri" w:hAnsi="Calibri" w:cs="Calibri"/>
          <w:color w:val="000000" w:themeColor="text1"/>
        </w:rPr>
        <w:t xml:space="preserve">Azotobacter) </w:t>
      </w:r>
      <w:r w:rsidRPr="461A1DC7">
        <w:rPr>
          <w:rFonts w:ascii="Calibri" w:eastAsia="Calibri" w:hAnsi="Calibri" w:cs="Calibri"/>
          <w:i/>
          <w:iCs/>
          <w:color w:val="000000" w:themeColor="text1"/>
        </w:rPr>
        <w:t xml:space="preserve">interaction for improving yields and nitrogen uptake in maize. </w:t>
      </w:r>
      <w:r w:rsidRPr="461A1DC7">
        <w:rPr>
          <w:rFonts w:ascii="Calibri" w:eastAsia="Calibri" w:hAnsi="Calibri" w:cs="Calibri"/>
          <w:color w:val="000000" w:themeColor="text1"/>
        </w:rPr>
        <w:t>J. Plant Nutr. 28:805-817.</w:t>
      </w:r>
    </w:p>
    <w:p w14:paraId="63D66FD7" w14:textId="3C1A7876" w:rsidR="34D0F785" w:rsidRDefault="34D0F785" w:rsidP="34D0F785"/>
    <w:p w14:paraId="3FBCA130" w14:textId="11601E96" w:rsidR="68F16E84" w:rsidRDefault="68F16E84" w:rsidP="68F16E84"/>
    <w:p w14:paraId="1A8EE266" w14:textId="2434E5B8" w:rsidR="68F16E84" w:rsidRDefault="68F16E84" w:rsidP="68F16E84"/>
    <w:p w14:paraId="6DD3609D" w14:textId="5517FE09" w:rsidR="68F16E84" w:rsidRDefault="68F16E84" w:rsidP="68F16E84"/>
    <w:p w14:paraId="09E0FBE4" w14:textId="66B01C76" w:rsidR="68F16E84" w:rsidRDefault="68F16E84" w:rsidP="68F16E84"/>
    <w:p w14:paraId="256B563C" w14:textId="304C9A1D" w:rsidR="68F16E84" w:rsidRDefault="68F16E84" w:rsidP="68F16E84"/>
    <w:p w14:paraId="41A91EC0" w14:textId="4D9ECCD2" w:rsidR="68F16E84" w:rsidRDefault="68F16E84" w:rsidP="68F16E84"/>
    <w:p w14:paraId="018740BE" w14:textId="6D85DBAC" w:rsidR="68F16E84" w:rsidRDefault="68F16E84" w:rsidP="68F16E84"/>
    <w:p w14:paraId="0E7C219B" w14:textId="22223F0C" w:rsidR="461A1DC7" w:rsidRDefault="2573582F" w:rsidP="461A1DC7">
      <w:r w:rsidRPr="1D1499E8">
        <w:rPr>
          <w:b/>
          <w:bCs/>
          <w:sz w:val="24"/>
          <w:szCs w:val="24"/>
        </w:rPr>
        <w:t xml:space="preserve">     </w:t>
      </w:r>
      <w:ins w:id="137" w:author="Zach Peagler" w:date="2025-02-03T09:31:00Z" w16du:dateUtc="2025-02-03T14:31:00Z">
        <w:r w:rsidR="00BB3BBC">
          <w:rPr>
            <w:b/>
            <w:bCs/>
            <w:sz w:val="24"/>
            <w:szCs w:val="24"/>
          </w:rPr>
          <w:t>I</w:t>
        </w:r>
      </w:ins>
      <w:r w:rsidRPr="1D1499E8">
        <w:rPr>
          <w:b/>
          <w:bCs/>
          <w:sz w:val="24"/>
          <w:szCs w:val="24"/>
        </w:rPr>
        <w:t>X</w:t>
      </w:r>
      <w:del w:id="138" w:author="Zach Peagler" w:date="2025-02-03T09:31:00Z" w16du:dateUtc="2025-02-03T14:31:00Z">
        <w:r w:rsidR="0010211A" w:rsidDel="00BB3BBC">
          <w:rPr>
            <w:b/>
            <w:bCs/>
            <w:sz w:val="24"/>
            <w:szCs w:val="24"/>
          </w:rPr>
          <w:delText>I</w:delText>
        </w:r>
      </w:del>
      <w:r w:rsidRPr="1D1499E8">
        <w:rPr>
          <w:b/>
          <w:bCs/>
          <w:sz w:val="24"/>
          <w:szCs w:val="24"/>
        </w:rPr>
        <w:t>. Figures</w:t>
      </w:r>
    </w:p>
    <w:p w14:paraId="717980DC" w14:textId="70391C51" w:rsidR="69F96655" w:rsidRDefault="69F96655" w:rsidP="1D1499E8">
      <w:pPr>
        <w:jc w:val="center"/>
      </w:pPr>
      <w:r>
        <w:rPr>
          <w:noProof/>
        </w:rPr>
        <w:drawing>
          <wp:inline distT="0" distB="0" distL="0" distR="0" wp14:anchorId="024F73CA" wp14:editId="3631F401">
            <wp:extent cx="4593386" cy="3531165"/>
            <wp:effectExtent l="0" t="0" r="0" b="0"/>
            <wp:docPr id="851047196" name="Picture 85104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93386" cy="3531165"/>
                    </a:xfrm>
                    <a:prstGeom prst="rect">
                      <a:avLst/>
                    </a:prstGeom>
                  </pic:spPr>
                </pic:pic>
              </a:graphicData>
            </a:graphic>
          </wp:inline>
        </w:drawing>
      </w:r>
    </w:p>
    <w:p w14:paraId="7197792D" w14:textId="5B5C12F9" w:rsidR="69F96655" w:rsidRDefault="69F96655" w:rsidP="68F16E84">
      <w:pPr>
        <w:spacing w:after="200" w:line="240" w:lineRule="auto"/>
        <w:jc w:val="center"/>
        <w:rPr>
          <w:rFonts w:ascii="Calibri" w:eastAsia="Calibri" w:hAnsi="Calibri" w:cs="Calibri"/>
          <w:i/>
          <w:iCs/>
        </w:rPr>
      </w:pPr>
      <w:r w:rsidRPr="68F16E84">
        <w:rPr>
          <w:rFonts w:ascii="Calibri" w:eastAsia="Calibri" w:hAnsi="Calibri" w:cs="Calibri"/>
          <w:i/>
          <w:iCs/>
          <w:color w:val="445369"/>
        </w:rPr>
        <w:t>Figure 1. Chemical structure of chitosan (Hao et al., 2017)</w:t>
      </w:r>
    </w:p>
    <w:p w14:paraId="5AE58EAD" w14:textId="6F307DDE" w:rsidR="1D1499E8" w:rsidRDefault="1D8E4907" w:rsidP="1D1499E8">
      <w:r>
        <w:rPr>
          <w:noProof/>
        </w:rPr>
        <w:lastRenderedPageBreak/>
        <w:drawing>
          <wp:inline distT="0" distB="0" distL="0" distR="0" wp14:anchorId="7EDABDC2" wp14:editId="7BDB2821">
            <wp:extent cx="5478262" cy="3697827"/>
            <wp:effectExtent l="0" t="890218" r="0" b="890218"/>
            <wp:docPr id="1826305198" name="Picture 182630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rot="5400000">
                      <a:off x="0" y="0"/>
                      <a:ext cx="5478262" cy="3697827"/>
                    </a:xfrm>
                    <a:prstGeom prst="rect">
                      <a:avLst/>
                    </a:prstGeom>
                  </pic:spPr>
                </pic:pic>
              </a:graphicData>
            </a:graphic>
          </wp:inline>
        </w:drawing>
      </w:r>
    </w:p>
    <w:p w14:paraId="4A64A652" w14:textId="7F064659" w:rsidR="1D1499E8" w:rsidRDefault="1D8E4907" w:rsidP="68F16E84">
      <w:pPr>
        <w:spacing w:after="200" w:line="240" w:lineRule="auto"/>
        <w:jc w:val="center"/>
        <w:rPr>
          <w:rFonts w:ascii="Calibri" w:eastAsia="Calibri" w:hAnsi="Calibri" w:cs="Calibri"/>
          <w:i/>
          <w:iCs/>
          <w:color w:val="445369"/>
        </w:rPr>
      </w:pPr>
      <w:r w:rsidRPr="68F16E84">
        <w:rPr>
          <w:rFonts w:ascii="Calibri" w:eastAsia="Calibri" w:hAnsi="Calibri" w:cs="Calibri"/>
          <w:i/>
          <w:iCs/>
          <w:color w:val="445369"/>
        </w:rPr>
        <w:t>Figure 2. Conformation of chitosan at different protonation levels, 0-100%. (Dey et al., 2016)</w:t>
      </w:r>
    </w:p>
    <w:p w14:paraId="29CC325D" w14:textId="0297E0D7" w:rsidR="1D1499E8" w:rsidRDefault="1D1499E8" w:rsidP="1D1499E8"/>
    <w:p w14:paraId="3863FC54" w14:textId="19B5D186" w:rsidR="69F96655" w:rsidRDefault="4A3C7BFD" w:rsidP="1D1499E8">
      <w:pPr>
        <w:spacing w:after="200" w:line="240" w:lineRule="auto"/>
        <w:jc w:val="center"/>
        <w:rPr>
          <w:rFonts w:ascii="Calibri" w:eastAsia="Calibri" w:hAnsi="Calibri" w:cs="Calibri"/>
        </w:rPr>
      </w:pPr>
      <w:r>
        <w:rPr>
          <w:noProof/>
        </w:rPr>
        <w:lastRenderedPageBreak/>
        <w:drawing>
          <wp:inline distT="0" distB="0" distL="0" distR="0" wp14:anchorId="7F8F32EE" wp14:editId="79B87A89">
            <wp:extent cx="5100638" cy="3400425"/>
            <wp:effectExtent l="0" t="0" r="0" b="0"/>
            <wp:docPr id="1161472375" name="Picture 116147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4723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00638" cy="3400425"/>
                    </a:xfrm>
                    <a:prstGeom prst="rect">
                      <a:avLst/>
                    </a:prstGeom>
                  </pic:spPr>
                </pic:pic>
              </a:graphicData>
            </a:graphic>
          </wp:inline>
        </w:drawing>
      </w:r>
      <w:r>
        <w:br/>
      </w:r>
      <w:r w:rsidR="69F96655" w:rsidRPr="19EBEC61">
        <w:rPr>
          <w:rFonts w:ascii="Calibri" w:eastAsia="Calibri" w:hAnsi="Calibri" w:cs="Calibri"/>
          <w:i/>
          <w:iCs/>
          <w:color w:val="445369"/>
        </w:rPr>
        <w:t xml:space="preserve">Figure </w:t>
      </w:r>
      <w:r w:rsidR="0F6FD5DB" w:rsidRPr="19EBEC61">
        <w:rPr>
          <w:rFonts w:ascii="Calibri" w:eastAsia="Calibri" w:hAnsi="Calibri" w:cs="Calibri"/>
          <w:i/>
          <w:iCs/>
          <w:color w:val="445369"/>
        </w:rPr>
        <w:t>3</w:t>
      </w:r>
      <w:r w:rsidR="69F96655" w:rsidRPr="19EBEC61">
        <w:rPr>
          <w:rFonts w:ascii="Calibri" w:eastAsia="Calibri" w:hAnsi="Calibri" w:cs="Calibri"/>
          <w:i/>
          <w:iCs/>
          <w:color w:val="445369"/>
        </w:rPr>
        <w:t>. Reaction of chitosan with HCl is temperature dependent</w:t>
      </w:r>
    </w:p>
    <w:p w14:paraId="064856E9" w14:textId="0923B650" w:rsidR="69F96655" w:rsidRDefault="69F96655" w:rsidP="1D1499E8">
      <w:r>
        <w:br/>
      </w:r>
      <w:r>
        <w:br/>
      </w:r>
    </w:p>
    <w:p w14:paraId="181A041D" w14:textId="74538BBF" w:rsidR="69F96655" w:rsidRDefault="69F96655" w:rsidP="1D1499E8"/>
    <w:p w14:paraId="7FF50E43" w14:textId="7CE8E739" w:rsidR="69F96655" w:rsidRDefault="35EF1B7F" w:rsidP="1D1499E8">
      <w:r>
        <w:rPr>
          <w:noProof/>
        </w:rPr>
        <w:lastRenderedPageBreak/>
        <w:drawing>
          <wp:inline distT="0" distB="0" distL="0" distR="0" wp14:anchorId="10DC112E" wp14:editId="28C9E91D">
            <wp:extent cx="5857875" cy="5207020"/>
            <wp:effectExtent l="0" t="0" r="0" b="0"/>
            <wp:docPr id="1818902710" name="Picture 181890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rcRect b="13333"/>
                    <a:stretch>
                      <a:fillRect/>
                    </a:stretch>
                  </pic:blipFill>
                  <pic:spPr>
                    <a:xfrm>
                      <a:off x="0" y="0"/>
                      <a:ext cx="5857875" cy="5207020"/>
                    </a:xfrm>
                    <a:prstGeom prst="rect">
                      <a:avLst/>
                    </a:prstGeom>
                  </pic:spPr>
                </pic:pic>
              </a:graphicData>
            </a:graphic>
          </wp:inline>
        </w:drawing>
      </w:r>
    </w:p>
    <w:p w14:paraId="5EC29FC5" w14:textId="5F1FE5DF" w:rsidR="69F96655" w:rsidRDefault="215229EA" w:rsidP="19EBEC61">
      <w:pPr>
        <w:jc w:val="center"/>
        <w:rPr>
          <w:i/>
          <w:iCs/>
        </w:rPr>
      </w:pPr>
      <w:r w:rsidRPr="19EBEC61">
        <w:rPr>
          <w:i/>
          <w:iCs/>
        </w:rPr>
        <w:t xml:space="preserve">Figure </w:t>
      </w:r>
      <w:r w:rsidR="5CDA15AF" w:rsidRPr="19EBEC61">
        <w:rPr>
          <w:i/>
          <w:iCs/>
        </w:rPr>
        <w:t>4</w:t>
      </w:r>
      <w:r w:rsidRPr="19EBEC61">
        <w:rPr>
          <w:i/>
          <w:iCs/>
        </w:rPr>
        <w:t xml:space="preserve">. </w:t>
      </w:r>
      <w:r w:rsidR="77C75B58" w:rsidRPr="19EBEC61">
        <w:rPr>
          <w:i/>
          <w:iCs/>
        </w:rPr>
        <w:t>Graphical abstract</w:t>
      </w:r>
      <w:r w:rsidRPr="19EBEC61">
        <w:rPr>
          <w:i/>
          <w:iCs/>
        </w:rPr>
        <w:t xml:space="preserve"> of Spring 2024</w:t>
      </w:r>
      <w:r w:rsidR="0575AB47" w:rsidRPr="19EBEC61">
        <w:rPr>
          <w:i/>
          <w:iCs/>
        </w:rPr>
        <w:t xml:space="preserve"> direct inoculation trial</w:t>
      </w:r>
    </w:p>
    <w:p w14:paraId="39A9E0EC" w14:textId="4C9D391C" w:rsidR="68F16E84" w:rsidRDefault="68F16E84" w:rsidP="68F16E84"/>
    <w:p w14:paraId="3A41FB15" w14:textId="647CA5F3" w:rsidR="69F96655" w:rsidRDefault="69F96655" w:rsidP="1D1499E8">
      <w:pPr>
        <w:spacing w:after="200" w:line="240" w:lineRule="auto"/>
        <w:jc w:val="center"/>
        <w:rPr>
          <w:rFonts w:ascii="Calibri" w:eastAsia="Calibri" w:hAnsi="Calibri" w:cs="Calibri"/>
        </w:rPr>
      </w:pPr>
      <w:r>
        <w:rPr>
          <w:noProof/>
        </w:rPr>
        <w:lastRenderedPageBreak/>
        <w:drawing>
          <wp:inline distT="0" distB="0" distL="0" distR="0" wp14:anchorId="7B272B38" wp14:editId="5EE6699F">
            <wp:extent cx="6026870" cy="3390114"/>
            <wp:effectExtent l="0" t="0" r="0" b="0"/>
            <wp:docPr id="515191914" name="Picture 51519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191914"/>
                    <pic:cNvPicPr/>
                  </pic:nvPicPr>
                  <pic:blipFill>
                    <a:blip r:embed="rId15">
                      <a:extLst>
                        <a:ext uri="{28A0092B-C50C-407E-A947-70E740481C1C}">
                          <a14:useLocalDpi xmlns:a14="http://schemas.microsoft.com/office/drawing/2010/main" val="0"/>
                        </a:ext>
                      </a:extLst>
                    </a:blip>
                    <a:stretch>
                      <a:fillRect/>
                    </a:stretch>
                  </pic:blipFill>
                  <pic:spPr>
                    <a:xfrm>
                      <a:off x="0" y="0"/>
                      <a:ext cx="6026870" cy="3390114"/>
                    </a:xfrm>
                    <a:prstGeom prst="rect">
                      <a:avLst/>
                    </a:prstGeom>
                  </pic:spPr>
                </pic:pic>
              </a:graphicData>
            </a:graphic>
          </wp:inline>
        </w:drawing>
      </w:r>
      <w:r w:rsidRPr="19EBEC61">
        <w:rPr>
          <w:rFonts w:ascii="Calibri" w:eastAsia="Calibri" w:hAnsi="Calibri" w:cs="Calibri"/>
          <w:i/>
          <w:iCs/>
          <w:color w:val="445369"/>
        </w:rPr>
        <w:t xml:space="preserve">Figure </w:t>
      </w:r>
      <w:r w:rsidR="51A2B52C" w:rsidRPr="19EBEC61">
        <w:rPr>
          <w:rFonts w:ascii="Calibri" w:eastAsia="Calibri" w:hAnsi="Calibri" w:cs="Calibri"/>
          <w:i/>
          <w:iCs/>
          <w:color w:val="445369"/>
        </w:rPr>
        <w:t>5</w:t>
      </w:r>
      <w:r w:rsidRPr="19EBEC61">
        <w:rPr>
          <w:rFonts w:ascii="Calibri" w:eastAsia="Calibri" w:hAnsi="Calibri" w:cs="Calibri"/>
          <w:i/>
          <w:iCs/>
          <w:color w:val="445369"/>
        </w:rPr>
        <w:t>. Examples of variety in bead morphology created under the same conditions</w:t>
      </w:r>
    </w:p>
    <w:p w14:paraId="00FF83A9" w14:textId="41D93C86" w:rsidR="1D1499E8" w:rsidRDefault="1D1499E8" w:rsidP="1D1499E8"/>
    <w:p w14:paraId="6B29E3C6" w14:textId="038EE19D" w:rsidR="1D1499E8" w:rsidRDefault="69F96655" w:rsidP="68F16E84">
      <w:pPr>
        <w:jc w:val="center"/>
        <w:rPr>
          <w:rFonts w:ascii="Calibri" w:eastAsia="Calibri" w:hAnsi="Calibri" w:cs="Calibri"/>
        </w:rPr>
      </w:pPr>
      <w:r>
        <w:rPr>
          <w:noProof/>
        </w:rPr>
        <w:drawing>
          <wp:inline distT="0" distB="0" distL="0" distR="0" wp14:anchorId="75EE36A4" wp14:editId="63E00951">
            <wp:extent cx="6037326" cy="2025019"/>
            <wp:effectExtent l="0" t="0" r="0" b="0"/>
            <wp:docPr id="1548067237" name="Picture 154806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067237"/>
                    <pic:cNvPicPr/>
                  </pic:nvPicPr>
                  <pic:blipFill>
                    <a:blip r:embed="rId16">
                      <a:extLst>
                        <a:ext uri="{28A0092B-C50C-407E-A947-70E740481C1C}">
                          <a14:useLocalDpi xmlns:a14="http://schemas.microsoft.com/office/drawing/2010/main" val="0"/>
                        </a:ext>
                      </a:extLst>
                    </a:blip>
                    <a:stretch>
                      <a:fillRect/>
                    </a:stretch>
                  </pic:blipFill>
                  <pic:spPr>
                    <a:xfrm>
                      <a:off x="0" y="0"/>
                      <a:ext cx="6037326" cy="2025019"/>
                    </a:xfrm>
                    <a:prstGeom prst="rect">
                      <a:avLst/>
                    </a:prstGeom>
                  </pic:spPr>
                </pic:pic>
              </a:graphicData>
            </a:graphic>
          </wp:inline>
        </w:drawing>
      </w:r>
      <w:r w:rsidRPr="19EBEC61">
        <w:rPr>
          <w:rFonts w:ascii="Calibri" w:eastAsia="Calibri" w:hAnsi="Calibri" w:cs="Calibri"/>
          <w:i/>
          <w:iCs/>
          <w:color w:val="445369"/>
        </w:rPr>
        <w:t xml:space="preserve">Figure </w:t>
      </w:r>
      <w:r w:rsidR="15523080" w:rsidRPr="19EBEC61">
        <w:rPr>
          <w:rFonts w:ascii="Calibri" w:eastAsia="Calibri" w:hAnsi="Calibri" w:cs="Calibri"/>
          <w:i/>
          <w:iCs/>
          <w:color w:val="445369"/>
        </w:rPr>
        <w:t>6</w:t>
      </w:r>
      <w:r w:rsidRPr="19EBEC61">
        <w:rPr>
          <w:rFonts w:ascii="Calibri" w:eastAsia="Calibri" w:hAnsi="Calibri" w:cs="Calibri"/>
          <w:i/>
          <w:iCs/>
          <w:color w:val="445369"/>
        </w:rPr>
        <w:t>. Chitosan beads a. non-desiccated, b. desiccated for three days, c. desiccated for ten days, created through dropwise addition and air dried</w:t>
      </w:r>
    </w:p>
    <w:p w14:paraId="5AF6F3CE" w14:textId="095788B8" w:rsidR="03D43405" w:rsidRDefault="03D43405" w:rsidP="461A1DC7">
      <w:pPr>
        <w:rPr>
          <w:b/>
          <w:bCs/>
        </w:rPr>
      </w:pPr>
      <w:r>
        <w:rPr>
          <w:noProof/>
        </w:rPr>
        <w:lastRenderedPageBreak/>
        <w:drawing>
          <wp:inline distT="0" distB="0" distL="0" distR="0" wp14:anchorId="5297FA9C" wp14:editId="6799FBA2">
            <wp:extent cx="5743730" cy="3348238"/>
            <wp:effectExtent l="0" t="0" r="0" b="0"/>
            <wp:docPr id="1998870141" name="Picture 199887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rcRect t="19130"/>
                    <a:stretch>
                      <a:fillRect/>
                    </a:stretch>
                  </pic:blipFill>
                  <pic:spPr>
                    <a:xfrm>
                      <a:off x="0" y="0"/>
                      <a:ext cx="5743730" cy="3348238"/>
                    </a:xfrm>
                    <a:prstGeom prst="rect">
                      <a:avLst/>
                    </a:prstGeom>
                  </pic:spPr>
                </pic:pic>
              </a:graphicData>
            </a:graphic>
          </wp:inline>
        </w:drawing>
      </w:r>
    </w:p>
    <w:p w14:paraId="5C5AA342" w14:textId="79A410C0" w:rsidR="66F6525B" w:rsidRDefault="66F6525B" w:rsidP="19EBEC61">
      <w:pPr>
        <w:rPr>
          <w:i/>
          <w:iCs/>
        </w:rPr>
      </w:pPr>
      <w:r w:rsidRPr="19EBEC61">
        <w:rPr>
          <w:i/>
          <w:iCs/>
        </w:rPr>
        <w:t xml:space="preserve">Figure </w:t>
      </w:r>
      <w:r w:rsidR="52A7313B" w:rsidRPr="19EBEC61">
        <w:rPr>
          <w:i/>
          <w:iCs/>
        </w:rPr>
        <w:t>7</w:t>
      </w:r>
      <w:r w:rsidRPr="19EBEC61">
        <w:rPr>
          <w:i/>
          <w:iCs/>
        </w:rPr>
        <w:t xml:space="preserve">. Stomatal conductance </w:t>
      </w:r>
      <w:r w:rsidR="6EE2BF42" w:rsidRPr="19EBEC61">
        <w:rPr>
          <w:i/>
          <w:iCs/>
        </w:rPr>
        <w:t xml:space="preserve">(mol m-2 s-1) </w:t>
      </w:r>
      <w:r w:rsidRPr="19EBEC61">
        <w:rPr>
          <w:i/>
          <w:iCs/>
        </w:rPr>
        <w:t>across inoculation treatments of salt stressed tomato</w:t>
      </w:r>
    </w:p>
    <w:p w14:paraId="08E350A4" w14:textId="7A4610FD" w:rsidR="1D1499E8" w:rsidRDefault="1D1499E8" w:rsidP="1D1499E8"/>
    <w:p w14:paraId="3140DA16" w14:textId="35BA92A3" w:rsidR="03D43405" w:rsidRDefault="03D43405" w:rsidP="461A1DC7">
      <w:r>
        <w:rPr>
          <w:noProof/>
        </w:rPr>
        <w:drawing>
          <wp:inline distT="0" distB="0" distL="0" distR="0" wp14:anchorId="6470B825" wp14:editId="01667153">
            <wp:extent cx="5857875" cy="3402532"/>
            <wp:effectExtent l="0" t="0" r="0" b="0"/>
            <wp:docPr id="285398573" name="Picture 285398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rcRect t="19420"/>
                    <a:stretch>
                      <a:fillRect/>
                    </a:stretch>
                  </pic:blipFill>
                  <pic:spPr>
                    <a:xfrm>
                      <a:off x="0" y="0"/>
                      <a:ext cx="5857875" cy="3402532"/>
                    </a:xfrm>
                    <a:prstGeom prst="rect">
                      <a:avLst/>
                    </a:prstGeom>
                  </pic:spPr>
                </pic:pic>
              </a:graphicData>
            </a:graphic>
          </wp:inline>
        </w:drawing>
      </w:r>
    </w:p>
    <w:p w14:paraId="506C7838" w14:textId="39930136" w:rsidR="1D1499E8" w:rsidRDefault="46144C9F" w:rsidP="19EBEC61">
      <w:pPr>
        <w:rPr>
          <w:i/>
          <w:iCs/>
        </w:rPr>
      </w:pPr>
      <w:r w:rsidRPr="19EBEC61">
        <w:rPr>
          <w:i/>
          <w:iCs/>
        </w:rPr>
        <w:t xml:space="preserve">Figure </w:t>
      </w:r>
      <w:r w:rsidR="60A47184" w:rsidRPr="19EBEC61">
        <w:rPr>
          <w:i/>
          <w:iCs/>
        </w:rPr>
        <w:t>8</w:t>
      </w:r>
      <w:r w:rsidRPr="19EBEC61">
        <w:rPr>
          <w:i/>
          <w:iCs/>
        </w:rPr>
        <w:t>. Total fruit weight (g) by blossom-end rot presence across inoculation treatments of salt stressed tomato</w:t>
      </w:r>
    </w:p>
    <w:p w14:paraId="44D2BD5E" w14:textId="47F7585E" w:rsidR="1D1499E8" w:rsidRDefault="3CC937F2" w:rsidP="68F16E84">
      <w:pPr>
        <w:rPr>
          <w:b/>
          <w:bCs/>
        </w:rPr>
      </w:pPr>
      <w:r>
        <w:rPr>
          <w:noProof/>
        </w:rPr>
        <w:lastRenderedPageBreak/>
        <w:drawing>
          <wp:inline distT="0" distB="0" distL="0" distR="0" wp14:anchorId="2D864F44" wp14:editId="55EF558F">
            <wp:extent cx="5781674" cy="3297882"/>
            <wp:effectExtent l="0" t="0" r="0" b="0"/>
            <wp:docPr id="526973941" name="Picture 52697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rcRect t="20869"/>
                    <a:stretch>
                      <a:fillRect/>
                    </a:stretch>
                  </pic:blipFill>
                  <pic:spPr>
                    <a:xfrm>
                      <a:off x="0" y="0"/>
                      <a:ext cx="5781674" cy="3297882"/>
                    </a:xfrm>
                    <a:prstGeom prst="rect">
                      <a:avLst/>
                    </a:prstGeom>
                  </pic:spPr>
                </pic:pic>
              </a:graphicData>
            </a:graphic>
          </wp:inline>
        </w:drawing>
      </w:r>
    </w:p>
    <w:p w14:paraId="57FB9BF9" w14:textId="12BAC4E1" w:rsidR="1D1499E8" w:rsidRDefault="3CC937F2" w:rsidP="19EBEC61">
      <w:pPr>
        <w:rPr>
          <w:i/>
          <w:iCs/>
        </w:rPr>
      </w:pPr>
      <w:r w:rsidRPr="19EBEC61">
        <w:rPr>
          <w:i/>
          <w:iCs/>
        </w:rPr>
        <w:t xml:space="preserve">Figure </w:t>
      </w:r>
      <w:r w:rsidR="413A9B8B" w:rsidRPr="19EBEC61">
        <w:rPr>
          <w:i/>
          <w:iCs/>
        </w:rPr>
        <w:t>9</w:t>
      </w:r>
      <w:r w:rsidRPr="19EBEC61">
        <w:rPr>
          <w:i/>
          <w:iCs/>
        </w:rPr>
        <w:t>. Fruit weight (g) across inoculation treatments of salt stressed tomato</w:t>
      </w:r>
    </w:p>
    <w:p w14:paraId="56E403F9" w14:textId="4CC323DC" w:rsidR="1D1499E8" w:rsidRDefault="1D1499E8" w:rsidP="1D1499E8"/>
    <w:p w14:paraId="7BA76804" w14:textId="56868AF0" w:rsidR="03D43405" w:rsidRDefault="03D43405" w:rsidP="461A1DC7">
      <w:r>
        <w:rPr>
          <w:noProof/>
        </w:rPr>
        <w:drawing>
          <wp:inline distT="0" distB="0" distL="0" distR="0" wp14:anchorId="0747383B" wp14:editId="01AB4932">
            <wp:extent cx="5695948" cy="3320385"/>
            <wp:effectExtent l="0" t="0" r="0" b="0"/>
            <wp:docPr id="246990178" name="Picture 24699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rcRect t="19130"/>
                    <a:stretch>
                      <a:fillRect/>
                    </a:stretch>
                  </pic:blipFill>
                  <pic:spPr>
                    <a:xfrm>
                      <a:off x="0" y="0"/>
                      <a:ext cx="5695948" cy="3320385"/>
                    </a:xfrm>
                    <a:prstGeom prst="rect">
                      <a:avLst/>
                    </a:prstGeom>
                  </pic:spPr>
                </pic:pic>
              </a:graphicData>
            </a:graphic>
          </wp:inline>
        </w:drawing>
      </w:r>
    </w:p>
    <w:p w14:paraId="0E10D5CD" w14:textId="10546B99" w:rsidR="1D1499E8" w:rsidRDefault="6F6FCC07" w:rsidP="19EBEC61">
      <w:pPr>
        <w:rPr>
          <w:i/>
          <w:iCs/>
        </w:rPr>
      </w:pPr>
      <w:r w:rsidRPr="19EBEC61">
        <w:rPr>
          <w:i/>
          <w:iCs/>
        </w:rPr>
        <w:t xml:space="preserve">Figure </w:t>
      </w:r>
      <w:r w:rsidR="2F5AE3D0" w:rsidRPr="19EBEC61">
        <w:rPr>
          <w:i/>
          <w:iCs/>
        </w:rPr>
        <w:t>1</w:t>
      </w:r>
      <w:r w:rsidR="3C8F6A64" w:rsidRPr="19EBEC61">
        <w:rPr>
          <w:i/>
          <w:iCs/>
        </w:rPr>
        <w:t>0</w:t>
      </w:r>
      <w:r w:rsidRPr="19EBEC61">
        <w:rPr>
          <w:i/>
          <w:iCs/>
        </w:rPr>
        <w:t>. Sugar concentration (%) across inoculation treatments of salt stressed tomato</w:t>
      </w:r>
    </w:p>
    <w:p w14:paraId="386F824E" w14:textId="04039EE0" w:rsidR="1D1499E8" w:rsidRDefault="1D1499E8" w:rsidP="1D1499E8"/>
    <w:p w14:paraId="79A39D90" w14:textId="7EAF0491" w:rsidR="03D43405" w:rsidRDefault="03D43405" w:rsidP="461A1DC7">
      <w:r>
        <w:rPr>
          <w:noProof/>
        </w:rPr>
        <w:lastRenderedPageBreak/>
        <w:drawing>
          <wp:inline distT="0" distB="0" distL="0" distR="0" wp14:anchorId="6B877631" wp14:editId="1BEF1B82">
            <wp:extent cx="5695948" cy="3343943"/>
            <wp:effectExtent l="0" t="0" r="0" b="0"/>
            <wp:docPr id="1112440018" name="Picture 111244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rcRect t="20621"/>
                    <a:stretch>
                      <a:fillRect/>
                    </a:stretch>
                  </pic:blipFill>
                  <pic:spPr>
                    <a:xfrm>
                      <a:off x="0" y="0"/>
                      <a:ext cx="5695948" cy="3343943"/>
                    </a:xfrm>
                    <a:prstGeom prst="rect">
                      <a:avLst/>
                    </a:prstGeom>
                  </pic:spPr>
                </pic:pic>
              </a:graphicData>
            </a:graphic>
          </wp:inline>
        </w:drawing>
      </w:r>
    </w:p>
    <w:p w14:paraId="5B289A66" w14:textId="6AFE41BE" w:rsidR="2F7337DA" w:rsidRDefault="2F7337DA" w:rsidP="19EBEC61">
      <w:pPr>
        <w:rPr>
          <w:i/>
          <w:iCs/>
        </w:rPr>
      </w:pPr>
      <w:r w:rsidRPr="19EBEC61">
        <w:rPr>
          <w:i/>
          <w:iCs/>
        </w:rPr>
        <w:t xml:space="preserve">Figure </w:t>
      </w:r>
      <w:r w:rsidR="2F78B530" w:rsidRPr="19EBEC61">
        <w:rPr>
          <w:i/>
          <w:iCs/>
        </w:rPr>
        <w:t>1</w:t>
      </w:r>
      <w:r w:rsidR="04CA970C" w:rsidRPr="19EBEC61">
        <w:rPr>
          <w:i/>
          <w:iCs/>
        </w:rPr>
        <w:t>1</w:t>
      </w:r>
      <w:r w:rsidRPr="19EBEC61">
        <w:rPr>
          <w:i/>
          <w:iCs/>
        </w:rPr>
        <w:t>. S</w:t>
      </w:r>
      <w:r w:rsidR="6D32734F" w:rsidRPr="19EBEC61">
        <w:rPr>
          <w:i/>
          <w:iCs/>
        </w:rPr>
        <w:t>ugar per fruit (g)</w:t>
      </w:r>
      <w:r w:rsidRPr="19EBEC61">
        <w:rPr>
          <w:i/>
          <w:iCs/>
        </w:rPr>
        <w:t xml:space="preserve"> across inoculation treatments of salt stressed tomato</w:t>
      </w:r>
    </w:p>
    <w:p w14:paraId="5163B0D7" w14:textId="1F04BAD5" w:rsidR="68F16E84" w:rsidRDefault="68F16E84" w:rsidP="68F16E84"/>
    <w:sectPr w:rsidR="68F16E84" w:rsidSect="002F2482">
      <w:footerReference w:type="default" r:id="rId22"/>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8A0DFB" w14:textId="77777777" w:rsidR="00B32C64" w:rsidRDefault="00B32C64">
      <w:pPr>
        <w:spacing w:after="0" w:line="240" w:lineRule="auto"/>
      </w:pPr>
      <w:r>
        <w:separator/>
      </w:r>
    </w:p>
  </w:endnote>
  <w:endnote w:type="continuationSeparator" w:id="0">
    <w:p w14:paraId="3588F92F" w14:textId="77777777" w:rsidR="00B32C64" w:rsidRDefault="00B32C64">
      <w:pPr>
        <w:spacing w:after="0" w:line="240" w:lineRule="auto"/>
      </w:pPr>
      <w:r>
        <w:continuationSeparator/>
      </w:r>
    </w:p>
  </w:endnote>
  <w:endnote w:type="continuationNotice" w:id="1">
    <w:p w14:paraId="5115E08C" w14:textId="77777777" w:rsidR="00B32C64" w:rsidRDefault="00B32C6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34D0F785" w14:paraId="15ADFDB6" w14:textId="77777777" w:rsidTr="34D0F785">
      <w:trPr>
        <w:trHeight w:val="300"/>
      </w:trPr>
      <w:tc>
        <w:tcPr>
          <w:tcW w:w="3120" w:type="dxa"/>
        </w:tcPr>
        <w:p w14:paraId="29893BA1" w14:textId="251E2433" w:rsidR="34D0F785" w:rsidRDefault="34D0F785" w:rsidP="34D0F785">
          <w:pPr>
            <w:pStyle w:val="Header"/>
            <w:ind w:left="-115"/>
          </w:pPr>
        </w:p>
      </w:tc>
      <w:tc>
        <w:tcPr>
          <w:tcW w:w="3120" w:type="dxa"/>
        </w:tcPr>
        <w:p w14:paraId="53A53A07" w14:textId="6E38DF90" w:rsidR="34D0F785" w:rsidRDefault="34D0F785" w:rsidP="34D0F785">
          <w:pPr>
            <w:pStyle w:val="Header"/>
            <w:jc w:val="center"/>
          </w:pPr>
        </w:p>
      </w:tc>
      <w:tc>
        <w:tcPr>
          <w:tcW w:w="3120" w:type="dxa"/>
        </w:tcPr>
        <w:p w14:paraId="7D0896D5" w14:textId="59FB29BA" w:rsidR="34D0F785" w:rsidRDefault="34D0F785" w:rsidP="34D0F785">
          <w:pPr>
            <w:pStyle w:val="Header"/>
            <w:ind w:right="-115"/>
            <w:jc w:val="right"/>
          </w:pPr>
        </w:p>
      </w:tc>
    </w:tr>
  </w:tbl>
  <w:p w14:paraId="5048D5D5" w14:textId="69CD30B5" w:rsidR="34D0F785" w:rsidRDefault="34D0F785" w:rsidP="34D0F7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655A34" w14:textId="77777777" w:rsidR="00B32C64" w:rsidRDefault="00B32C64">
      <w:pPr>
        <w:spacing w:after="0" w:line="240" w:lineRule="auto"/>
      </w:pPr>
      <w:r>
        <w:separator/>
      </w:r>
    </w:p>
  </w:footnote>
  <w:footnote w:type="continuationSeparator" w:id="0">
    <w:p w14:paraId="78DDABE7" w14:textId="77777777" w:rsidR="00B32C64" w:rsidRDefault="00B32C64">
      <w:pPr>
        <w:spacing w:after="0" w:line="240" w:lineRule="auto"/>
      </w:pPr>
      <w:r>
        <w:continuationSeparator/>
      </w:r>
    </w:p>
  </w:footnote>
  <w:footnote w:type="continuationNotice" w:id="1">
    <w:p w14:paraId="2EB78476" w14:textId="77777777" w:rsidR="00B32C64" w:rsidRDefault="00B32C6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2DA21"/>
    <w:multiLevelType w:val="hybridMultilevel"/>
    <w:tmpl w:val="FB4C604C"/>
    <w:lvl w:ilvl="0" w:tplc="AC6AE032">
      <w:start w:val="1"/>
      <w:numFmt w:val="decimal"/>
      <w:lvlText w:val="%1."/>
      <w:lvlJc w:val="left"/>
      <w:pPr>
        <w:ind w:left="720" w:hanging="360"/>
      </w:pPr>
    </w:lvl>
    <w:lvl w:ilvl="1" w:tplc="96E6689A">
      <w:start w:val="2"/>
      <w:numFmt w:val="lowerLetter"/>
      <w:lvlText w:val="%2."/>
      <w:lvlJc w:val="left"/>
      <w:pPr>
        <w:ind w:left="1080" w:hanging="360"/>
      </w:pPr>
    </w:lvl>
    <w:lvl w:ilvl="2" w:tplc="684EF600">
      <w:start w:val="1"/>
      <w:numFmt w:val="lowerRoman"/>
      <w:lvlText w:val="%3."/>
      <w:lvlJc w:val="right"/>
      <w:pPr>
        <w:ind w:left="2160" w:hanging="180"/>
      </w:pPr>
    </w:lvl>
    <w:lvl w:ilvl="3" w:tplc="13BC52F4">
      <w:start w:val="1"/>
      <w:numFmt w:val="decimal"/>
      <w:lvlText w:val="%4."/>
      <w:lvlJc w:val="left"/>
      <w:pPr>
        <w:ind w:left="2880" w:hanging="360"/>
      </w:pPr>
    </w:lvl>
    <w:lvl w:ilvl="4" w:tplc="D8B2AF4C">
      <w:start w:val="1"/>
      <w:numFmt w:val="lowerLetter"/>
      <w:lvlText w:val="%5."/>
      <w:lvlJc w:val="left"/>
      <w:pPr>
        <w:ind w:left="3600" w:hanging="360"/>
      </w:pPr>
    </w:lvl>
    <w:lvl w:ilvl="5" w:tplc="733E6E88">
      <w:start w:val="1"/>
      <w:numFmt w:val="lowerRoman"/>
      <w:lvlText w:val="%6."/>
      <w:lvlJc w:val="right"/>
      <w:pPr>
        <w:ind w:left="4320" w:hanging="180"/>
      </w:pPr>
    </w:lvl>
    <w:lvl w:ilvl="6" w:tplc="C35AC8B0">
      <w:start w:val="1"/>
      <w:numFmt w:val="decimal"/>
      <w:lvlText w:val="%7."/>
      <w:lvlJc w:val="left"/>
      <w:pPr>
        <w:ind w:left="5040" w:hanging="360"/>
      </w:pPr>
    </w:lvl>
    <w:lvl w:ilvl="7" w:tplc="BBB8100A">
      <w:start w:val="1"/>
      <w:numFmt w:val="lowerLetter"/>
      <w:lvlText w:val="%8."/>
      <w:lvlJc w:val="left"/>
      <w:pPr>
        <w:ind w:left="5760" w:hanging="360"/>
      </w:pPr>
    </w:lvl>
    <w:lvl w:ilvl="8" w:tplc="9C52849C">
      <w:start w:val="1"/>
      <w:numFmt w:val="lowerRoman"/>
      <w:lvlText w:val="%9."/>
      <w:lvlJc w:val="right"/>
      <w:pPr>
        <w:ind w:left="6480" w:hanging="180"/>
      </w:pPr>
    </w:lvl>
  </w:abstractNum>
  <w:abstractNum w:abstractNumId="1" w15:restartNumberingAfterBreak="0">
    <w:nsid w:val="05669E48"/>
    <w:multiLevelType w:val="hybridMultilevel"/>
    <w:tmpl w:val="50CE6980"/>
    <w:lvl w:ilvl="0" w:tplc="D5D01440">
      <w:start w:val="1"/>
      <w:numFmt w:val="decimal"/>
      <w:lvlText w:val="%1."/>
      <w:lvlJc w:val="left"/>
      <w:pPr>
        <w:ind w:left="720" w:hanging="360"/>
      </w:pPr>
    </w:lvl>
    <w:lvl w:ilvl="1" w:tplc="501E08AC">
      <w:start w:val="1"/>
      <w:numFmt w:val="lowerLetter"/>
      <w:lvlText w:val="%2."/>
      <w:lvlJc w:val="left"/>
      <w:pPr>
        <w:ind w:left="1080" w:hanging="360"/>
      </w:pPr>
    </w:lvl>
    <w:lvl w:ilvl="2" w:tplc="F37A1862">
      <w:start w:val="1"/>
      <w:numFmt w:val="lowerRoman"/>
      <w:lvlText w:val="%3."/>
      <w:lvlJc w:val="right"/>
      <w:pPr>
        <w:ind w:left="2160" w:hanging="180"/>
      </w:pPr>
    </w:lvl>
    <w:lvl w:ilvl="3" w:tplc="C404791A">
      <w:start w:val="1"/>
      <w:numFmt w:val="decimal"/>
      <w:lvlText w:val="%4."/>
      <w:lvlJc w:val="left"/>
      <w:pPr>
        <w:ind w:left="2880" w:hanging="360"/>
      </w:pPr>
    </w:lvl>
    <w:lvl w:ilvl="4" w:tplc="454A95AA">
      <w:start w:val="1"/>
      <w:numFmt w:val="lowerLetter"/>
      <w:lvlText w:val="%5."/>
      <w:lvlJc w:val="left"/>
      <w:pPr>
        <w:ind w:left="3600" w:hanging="360"/>
      </w:pPr>
    </w:lvl>
    <w:lvl w:ilvl="5" w:tplc="17206F06">
      <w:start w:val="1"/>
      <w:numFmt w:val="lowerRoman"/>
      <w:lvlText w:val="%6."/>
      <w:lvlJc w:val="right"/>
      <w:pPr>
        <w:ind w:left="4320" w:hanging="180"/>
      </w:pPr>
    </w:lvl>
    <w:lvl w:ilvl="6" w:tplc="C39CE56C">
      <w:start w:val="1"/>
      <w:numFmt w:val="decimal"/>
      <w:lvlText w:val="%7."/>
      <w:lvlJc w:val="left"/>
      <w:pPr>
        <w:ind w:left="5040" w:hanging="360"/>
      </w:pPr>
    </w:lvl>
    <w:lvl w:ilvl="7" w:tplc="1EB8EC6E">
      <w:start w:val="1"/>
      <w:numFmt w:val="lowerLetter"/>
      <w:lvlText w:val="%8."/>
      <w:lvlJc w:val="left"/>
      <w:pPr>
        <w:ind w:left="5760" w:hanging="360"/>
      </w:pPr>
    </w:lvl>
    <w:lvl w:ilvl="8" w:tplc="E36AD3DE">
      <w:start w:val="1"/>
      <w:numFmt w:val="lowerRoman"/>
      <w:lvlText w:val="%9."/>
      <w:lvlJc w:val="right"/>
      <w:pPr>
        <w:ind w:left="6480" w:hanging="180"/>
      </w:pPr>
    </w:lvl>
  </w:abstractNum>
  <w:abstractNum w:abstractNumId="2" w15:restartNumberingAfterBreak="0">
    <w:nsid w:val="0D275F13"/>
    <w:multiLevelType w:val="hybridMultilevel"/>
    <w:tmpl w:val="C4521DF6"/>
    <w:lvl w:ilvl="0" w:tplc="B972E038">
      <w:start w:val="1"/>
      <w:numFmt w:val="decimal"/>
      <w:lvlText w:val="%1."/>
      <w:lvlJc w:val="left"/>
      <w:pPr>
        <w:ind w:left="720" w:hanging="360"/>
      </w:pPr>
    </w:lvl>
    <w:lvl w:ilvl="1" w:tplc="46A69DCC">
      <w:start w:val="3"/>
      <w:numFmt w:val="lowerLetter"/>
      <w:lvlText w:val="%2."/>
      <w:lvlJc w:val="left"/>
      <w:pPr>
        <w:ind w:left="1080" w:hanging="360"/>
      </w:pPr>
    </w:lvl>
    <w:lvl w:ilvl="2" w:tplc="05A85686">
      <w:start w:val="1"/>
      <w:numFmt w:val="lowerRoman"/>
      <w:lvlText w:val="%3."/>
      <w:lvlJc w:val="right"/>
      <w:pPr>
        <w:ind w:left="2160" w:hanging="180"/>
      </w:pPr>
    </w:lvl>
    <w:lvl w:ilvl="3" w:tplc="A4364E38">
      <w:start w:val="1"/>
      <w:numFmt w:val="decimal"/>
      <w:lvlText w:val="%4."/>
      <w:lvlJc w:val="left"/>
      <w:pPr>
        <w:ind w:left="2880" w:hanging="360"/>
      </w:pPr>
    </w:lvl>
    <w:lvl w:ilvl="4" w:tplc="4A004626">
      <w:start w:val="1"/>
      <w:numFmt w:val="lowerLetter"/>
      <w:lvlText w:val="%5."/>
      <w:lvlJc w:val="left"/>
      <w:pPr>
        <w:ind w:left="3600" w:hanging="360"/>
      </w:pPr>
    </w:lvl>
    <w:lvl w:ilvl="5" w:tplc="B53C3456">
      <w:start w:val="1"/>
      <w:numFmt w:val="lowerRoman"/>
      <w:lvlText w:val="%6."/>
      <w:lvlJc w:val="right"/>
      <w:pPr>
        <w:ind w:left="4320" w:hanging="180"/>
      </w:pPr>
    </w:lvl>
    <w:lvl w:ilvl="6" w:tplc="51081154">
      <w:start w:val="1"/>
      <w:numFmt w:val="decimal"/>
      <w:lvlText w:val="%7."/>
      <w:lvlJc w:val="left"/>
      <w:pPr>
        <w:ind w:left="5040" w:hanging="360"/>
      </w:pPr>
    </w:lvl>
    <w:lvl w:ilvl="7" w:tplc="2CC03974">
      <w:start w:val="1"/>
      <w:numFmt w:val="lowerLetter"/>
      <w:lvlText w:val="%8."/>
      <w:lvlJc w:val="left"/>
      <w:pPr>
        <w:ind w:left="5760" w:hanging="360"/>
      </w:pPr>
    </w:lvl>
    <w:lvl w:ilvl="8" w:tplc="736C881A">
      <w:start w:val="1"/>
      <w:numFmt w:val="lowerRoman"/>
      <w:lvlText w:val="%9."/>
      <w:lvlJc w:val="right"/>
      <w:pPr>
        <w:ind w:left="6480" w:hanging="180"/>
      </w:pPr>
    </w:lvl>
  </w:abstractNum>
  <w:abstractNum w:abstractNumId="3" w15:restartNumberingAfterBreak="0">
    <w:nsid w:val="11AE52B3"/>
    <w:multiLevelType w:val="hybridMultilevel"/>
    <w:tmpl w:val="ABBE1CD0"/>
    <w:lvl w:ilvl="0" w:tplc="9D04288A">
      <w:start w:val="1"/>
      <w:numFmt w:val="decimal"/>
      <w:lvlText w:val="%1."/>
      <w:lvlJc w:val="left"/>
      <w:pPr>
        <w:ind w:left="720" w:hanging="360"/>
      </w:pPr>
    </w:lvl>
    <w:lvl w:ilvl="1" w:tplc="AE08F6A8">
      <w:start w:val="1"/>
      <w:numFmt w:val="lowerLetter"/>
      <w:lvlText w:val="%2."/>
      <w:lvlJc w:val="left"/>
      <w:pPr>
        <w:ind w:left="1440" w:hanging="360"/>
      </w:pPr>
    </w:lvl>
    <w:lvl w:ilvl="2" w:tplc="424A5B62">
      <w:start w:val="1"/>
      <w:numFmt w:val="lowerRoman"/>
      <w:lvlText w:val="%3."/>
      <w:lvlJc w:val="right"/>
      <w:pPr>
        <w:ind w:left="2160" w:hanging="180"/>
      </w:pPr>
    </w:lvl>
    <w:lvl w:ilvl="3" w:tplc="4B00C950">
      <w:start w:val="1"/>
      <w:numFmt w:val="decimal"/>
      <w:lvlText w:val="%4."/>
      <w:lvlJc w:val="left"/>
      <w:pPr>
        <w:ind w:left="2880" w:hanging="360"/>
      </w:pPr>
    </w:lvl>
    <w:lvl w:ilvl="4" w:tplc="84D0ACBC">
      <w:start w:val="1"/>
      <w:numFmt w:val="lowerLetter"/>
      <w:lvlText w:val="%5."/>
      <w:lvlJc w:val="left"/>
      <w:pPr>
        <w:ind w:left="3600" w:hanging="360"/>
      </w:pPr>
    </w:lvl>
    <w:lvl w:ilvl="5" w:tplc="414A1D6A">
      <w:start w:val="1"/>
      <w:numFmt w:val="lowerRoman"/>
      <w:lvlText w:val="%6."/>
      <w:lvlJc w:val="right"/>
      <w:pPr>
        <w:ind w:left="4320" w:hanging="180"/>
      </w:pPr>
    </w:lvl>
    <w:lvl w:ilvl="6" w:tplc="E91EA8CA">
      <w:start w:val="1"/>
      <w:numFmt w:val="decimal"/>
      <w:lvlText w:val="%7."/>
      <w:lvlJc w:val="left"/>
      <w:pPr>
        <w:ind w:left="5040" w:hanging="360"/>
      </w:pPr>
    </w:lvl>
    <w:lvl w:ilvl="7" w:tplc="B7ACB324">
      <w:start w:val="1"/>
      <w:numFmt w:val="lowerLetter"/>
      <w:lvlText w:val="%8."/>
      <w:lvlJc w:val="left"/>
      <w:pPr>
        <w:ind w:left="5760" w:hanging="360"/>
      </w:pPr>
    </w:lvl>
    <w:lvl w:ilvl="8" w:tplc="F86E3FD6">
      <w:start w:val="1"/>
      <w:numFmt w:val="lowerRoman"/>
      <w:lvlText w:val="%9."/>
      <w:lvlJc w:val="right"/>
      <w:pPr>
        <w:ind w:left="6480" w:hanging="180"/>
      </w:pPr>
    </w:lvl>
  </w:abstractNum>
  <w:abstractNum w:abstractNumId="4" w15:restartNumberingAfterBreak="0">
    <w:nsid w:val="16DBFA4E"/>
    <w:multiLevelType w:val="hybridMultilevel"/>
    <w:tmpl w:val="8728B4B8"/>
    <w:lvl w:ilvl="0" w:tplc="9E42EF14">
      <w:start w:val="1"/>
      <w:numFmt w:val="decimal"/>
      <w:lvlText w:val="%1."/>
      <w:lvlJc w:val="left"/>
      <w:pPr>
        <w:ind w:left="720" w:hanging="360"/>
      </w:pPr>
    </w:lvl>
    <w:lvl w:ilvl="1" w:tplc="6A8AB9B0">
      <w:start w:val="4"/>
      <w:numFmt w:val="lowerLetter"/>
      <w:lvlText w:val="%2."/>
      <w:lvlJc w:val="left"/>
      <w:pPr>
        <w:ind w:left="1080" w:hanging="360"/>
      </w:pPr>
    </w:lvl>
    <w:lvl w:ilvl="2" w:tplc="47FAC25A">
      <w:start w:val="1"/>
      <w:numFmt w:val="lowerRoman"/>
      <w:lvlText w:val="%3."/>
      <w:lvlJc w:val="right"/>
      <w:pPr>
        <w:ind w:left="2160" w:hanging="180"/>
      </w:pPr>
    </w:lvl>
    <w:lvl w:ilvl="3" w:tplc="AEEE6D18">
      <w:start w:val="1"/>
      <w:numFmt w:val="decimal"/>
      <w:lvlText w:val="%4."/>
      <w:lvlJc w:val="left"/>
      <w:pPr>
        <w:ind w:left="2880" w:hanging="360"/>
      </w:pPr>
    </w:lvl>
    <w:lvl w:ilvl="4" w:tplc="D23E0B6C">
      <w:start w:val="1"/>
      <w:numFmt w:val="lowerLetter"/>
      <w:lvlText w:val="%5."/>
      <w:lvlJc w:val="left"/>
      <w:pPr>
        <w:ind w:left="3600" w:hanging="360"/>
      </w:pPr>
    </w:lvl>
    <w:lvl w:ilvl="5" w:tplc="B2BC54D2">
      <w:start w:val="1"/>
      <w:numFmt w:val="lowerRoman"/>
      <w:lvlText w:val="%6."/>
      <w:lvlJc w:val="right"/>
      <w:pPr>
        <w:ind w:left="4320" w:hanging="180"/>
      </w:pPr>
    </w:lvl>
    <w:lvl w:ilvl="6" w:tplc="6B980A4E">
      <w:start w:val="1"/>
      <w:numFmt w:val="decimal"/>
      <w:lvlText w:val="%7."/>
      <w:lvlJc w:val="left"/>
      <w:pPr>
        <w:ind w:left="5040" w:hanging="360"/>
      </w:pPr>
    </w:lvl>
    <w:lvl w:ilvl="7" w:tplc="BF56D60C">
      <w:start w:val="1"/>
      <w:numFmt w:val="lowerLetter"/>
      <w:lvlText w:val="%8."/>
      <w:lvlJc w:val="left"/>
      <w:pPr>
        <w:ind w:left="5760" w:hanging="360"/>
      </w:pPr>
    </w:lvl>
    <w:lvl w:ilvl="8" w:tplc="3F1A2F52">
      <w:start w:val="1"/>
      <w:numFmt w:val="lowerRoman"/>
      <w:lvlText w:val="%9."/>
      <w:lvlJc w:val="right"/>
      <w:pPr>
        <w:ind w:left="6480" w:hanging="180"/>
      </w:pPr>
    </w:lvl>
  </w:abstractNum>
  <w:abstractNum w:abstractNumId="5" w15:restartNumberingAfterBreak="0">
    <w:nsid w:val="187980FE"/>
    <w:multiLevelType w:val="hybridMultilevel"/>
    <w:tmpl w:val="35BA785E"/>
    <w:lvl w:ilvl="0" w:tplc="367ED616">
      <w:start w:val="1"/>
      <w:numFmt w:val="decimal"/>
      <w:lvlText w:val="%1."/>
      <w:lvlJc w:val="left"/>
      <w:pPr>
        <w:ind w:left="720" w:hanging="360"/>
      </w:pPr>
    </w:lvl>
    <w:lvl w:ilvl="1" w:tplc="A68CB128">
      <w:start w:val="1"/>
      <w:numFmt w:val="lowerLetter"/>
      <w:lvlText w:val="%2."/>
      <w:lvlJc w:val="left"/>
      <w:pPr>
        <w:ind w:left="1440" w:hanging="360"/>
      </w:pPr>
    </w:lvl>
    <w:lvl w:ilvl="2" w:tplc="F71A58FE">
      <w:start w:val="1"/>
      <w:numFmt w:val="lowerRoman"/>
      <w:lvlText w:val="%3."/>
      <w:lvlJc w:val="right"/>
      <w:pPr>
        <w:ind w:left="2160" w:hanging="180"/>
      </w:pPr>
    </w:lvl>
    <w:lvl w:ilvl="3" w:tplc="63CCFEB0">
      <w:start w:val="1"/>
      <w:numFmt w:val="decimal"/>
      <w:lvlText w:val="%4."/>
      <w:lvlJc w:val="left"/>
      <w:pPr>
        <w:ind w:left="2880" w:hanging="360"/>
      </w:pPr>
    </w:lvl>
    <w:lvl w:ilvl="4" w:tplc="35963F30">
      <w:start w:val="1"/>
      <w:numFmt w:val="lowerLetter"/>
      <w:lvlText w:val="%5."/>
      <w:lvlJc w:val="left"/>
      <w:pPr>
        <w:ind w:left="3600" w:hanging="360"/>
      </w:pPr>
    </w:lvl>
    <w:lvl w:ilvl="5" w:tplc="84C8934E">
      <w:start w:val="1"/>
      <w:numFmt w:val="lowerRoman"/>
      <w:lvlText w:val="%6."/>
      <w:lvlJc w:val="right"/>
      <w:pPr>
        <w:ind w:left="4320" w:hanging="180"/>
      </w:pPr>
    </w:lvl>
    <w:lvl w:ilvl="6" w:tplc="A67ED2E0">
      <w:start w:val="1"/>
      <w:numFmt w:val="decimal"/>
      <w:lvlText w:val="%7."/>
      <w:lvlJc w:val="left"/>
      <w:pPr>
        <w:ind w:left="5040" w:hanging="360"/>
      </w:pPr>
    </w:lvl>
    <w:lvl w:ilvl="7" w:tplc="91388CAE">
      <w:start w:val="1"/>
      <w:numFmt w:val="lowerLetter"/>
      <w:lvlText w:val="%8."/>
      <w:lvlJc w:val="left"/>
      <w:pPr>
        <w:ind w:left="5760" w:hanging="360"/>
      </w:pPr>
    </w:lvl>
    <w:lvl w:ilvl="8" w:tplc="7FE85B16">
      <w:start w:val="1"/>
      <w:numFmt w:val="lowerRoman"/>
      <w:lvlText w:val="%9."/>
      <w:lvlJc w:val="right"/>
      <w:pPr>
        <w:ind w:left="6480" w:hanging="180"/>
      </w:pPr>
    </w:lvl>
  </w:abstractNum>
  <w:abstractNum w:abstractNumId="6" w15:restartNumberingAfterBreak="0">
    <w:nsid w:val="1A4BE512"/>
    <w:multiLevelType w:val="hybridMultilevel"/>
    <w:tmpl w:val="B46C38A0"/>
    <w:lvl w:ilvl="0" w:tplc="B0D68FC2">
      <w:start w:val="1"/>
      <w:numFmt w:val="upperRoman"/>
      <w:lvlText w:val="%1."/>
      <w:lvlJc w:val="left"/>
      <w:pPr>
        <w:ind w:left="720" w:hanging="360"/>
      </w:pPr>
    </w:lvl>
    <w:lvl w:ilvl="1" w:tplc="77EAB274">
      <w:start w:val="1"/>
      <w:numFmt w:val="lowerLetter"/>
      <w:lvlText w:val="%2."/>
      <w:lvlJc w:val="left"/>
      <w:pPr>
        <w:ind w:left="1440" w:hanging="360"/>
      </w:pPr>
    </w:lvl>
    <w:lvl w:ilvl="2" w:tplc="A516A746">
      <w:start w:val="1"/>
      <w:numFmt w:val="lowerRoman"/>
      <w:lvlText w:val="%3."/>
      <w:lvlJc w:val="right"/>
      <w:pPr>
        <w:ind w:left="2160" w:hanging="180"/>
      </w:pPr>
    </w:lvl>
    <w:lvl w:ilvl="3" w:tplc="D33A063A">
      <w:start w:val="1"/>
      <w:numFmt w:val="decimal"/>
      <w:lvlText w:val="%4."/>
      <w:lvlJc w:val="left"/>
      <w:pPr>
        <w:ind w:left="2880" w:hanging="360"/>
      </w:pPr>
    </w:lvl>
    <w:lvl w:ilvl="4" w:tplc="5600C374">
      <w:start w:val="1"/>
      <w:numFmt w:val="lowerLetter"/>
      <w:lvlText w:val="%5."/>
      <w:lvlJc w:val="left"/>
      <w:pPr>
        <w:ind w:left="3600" w:hanging="360"/>
      </w:pPr>
    </w:lvl>
    <w:lvl w:ilvl="5" w:tplc="DA26827E">
      <w:start w:val="1"/>
      <w:numFmt w:val="lowerRoman"/>
      <w:lvlText w:val="%6."/>
      <w:lvlJc w:val="right"/>
      <w:pPr>
        <w:ind w:left="4320" w:hanging="180"/>
      </w:pPr>
    </w:lvl>
    <w:lvl w:ilvl="6" w:tplc="9DD69454">
      <w:start w:val="1"/>
      <w:numFmt w:val="decimal"/>
      <w:lvlText w:val="%7."/>
      <w:lvlJc w:val="left"/>
      <w:pPr>
        <w:ind w:left="5040" w:hanging="360"/>
      </w:pPr>
    </w:lvl>
    <w:lvl w:ilvl="7" w:tplc="EFEA62B8">
      <w:start w:val="1"/>
      <w:numFmt w:val="lowerLetter"/>
      <w:lvlText w:val="%8."/>
      <w:lvlJc w:val="left"/>
      <w:pPr>
        <w:ind w:left="5760" w:hanging="360"/>
      </w:pPr>
    </w:lvl>
    <w:lvl w:ilvl="8" w:tplc="B29ECA7E">
      <w:start w:val="1"/>
      <w:numFmt w:val="lowerRoman"/>
      <w:lvlText w:val="%9."/>
      <w:lvlJc w:val="right"/>
      <w:pPr>
        <w:ind w:left="6480" w:hanging="180"/>
      </w:pPr>
    </w:lvl>
  </w:abstractNum>
  <w:abstractNum w:abstractNumId="7" w15:restartNumberingAfterBreak="0">
    <w:nsid w:val="1A6F2E93"/>
    <w:multiLevelType w:val="hybridMultilevel"/>
    <w:tmpl w:val="EB50F1E2"/>
    <w:lvl w:ilvl="0" w:tplc="EAF2EA0C">
      <w:start w:val="1"/>
      <w:numFmt w:val="decimal"/>
      <w:lvlText w:val="%1."/>
      <w:lvlJc w:val="left"/>
      <w:pPr>
        <w:ind w:left="720" w:hanging="360"/>
      </w:pPr>
    </w:lvl>
    <w:lvl w:ilvl="1" w:tplc="4EBABA42">
      <w:start w:val="1"/>
      <w:numFmt w:val="lowerLetter"/>
      <w:lvlText w:val="%2."/>
      <w:lvlJc w:val="left"/>
      <w:pPr>
        <w:ind w:left="1440" w:hanging="360"/>
      </w:pPr>
    </w:lvl>
    <w:lvl w:ilvl="2" w:tplc="FB6264A2">
      <w:start w:val="1"/>
      <w:numFmt w:val="lowerRoman"/>
      <w:lvlText w:val="%3."/>
      <w:lvlJc w:val="right"/>
      <w:pPr>
        <w:ind w:left="2160" w:hanging="180"/>
      </w:pPr>
    </w:lvl>
    <w:lvl w:ilvl="3" w:tplc="130860C6">
      <w:start w:val="1"/>
      <w:numFmt w:val="decimal"/>
      <w:lvlText w:val="%4."/>
      <w:lvlJc w:val="left"/>
      <w:pPr>
        <w:ind w:left="2880" w:hanging="360"/>
      </w:pPr>
    </w:lvl>
    <w:lvl w:ilvl="4" w:tplc="1012F1E4">
      <w:start w:val="1"/>
      <w:numFmt w:val="lowerLetter"/>
      <w:lvlText w:val="%5."/>
      <w:lvlJc w:val="left"/>
      <w:pPr>
        <w:ind w:left="3600" w:hanging="360"/>
      </w:pPr>
    </w:lvl>
    <w:lvl w:ilvl="5" w:tplc="5616FD8C">
      <w:start w:val="1"/>
      <w:numFmt w:val="lowerRoman"/>
      <w:lvlText w:val="%6."/>
      <w:lvlJc w:val="right"/>
      <w:pPr>
        <w:ind w:left="4320" w:hanging="180"/>
      </w:pPr>
    </w:lvl>
    <w:lvl w:ilvl="6" w:tplc="6788242A">
      <w:start w:val="1"/>
      <w:numFmt w:val="decimal"/>
      <w:lvlText w:val="%7."/>
      <w:lvlJc w:val="left"/>
      <w:pPr>
        <w:ind w:left="5040" w:hanging="360"/>
      </w:pPr>
    </w:lvl>
    <w:lvl w:ilvl="7" w:tplc="AE268E78">
      <w:start w:val="1"/>
      <w:numFmt w:val="lowerLetter"/>
      <w:lvlText w:val="%8."/>
      <w:lvlJc w:val="left"/>
      <w:pPr>
        <w:ind w:left="5760" w:hanging="360"/>
      </w:pPr>
    </w:lvl>
    <w:lvl w:ilvl="8" w:tplc="1DD00088">
      <w:start w:val="1"/>
      <w:numFmt w:val="lowerRoman"/>
      <w:lvlText w:val="%9."/>
      <w:lvlJc w:val="right"/>
      <w:pPr>
        <w:ind w:left="6480" w:hanging="180"/>
      </w:pPr>
    </w:lvl>
  </w:abstractNum>
  <w:abstractNum w:abstractNumId="8" w15:restartNumberingAfterBreak="0">
    <w:nsid w:val="1BE27EEE"/>
    <w:multiLevelType w:val="hybridMultilevel"/>
    <w:tmpl w:val="322C2C76"/>
    <w:lvl w:ilvl="0" w:tplc="F48AEFCA">
      <w:start w:val="2"/>
      <w:numFmt w:val="decimal"/>
      <w:lvlText w:val="%1."/>
      <w:lvlJc w:val="left"/>
      <w:pPr>
        <w:ind w:left="360" w:hanging="360"/>
      </w:pPr>
    </w:lvl>
    <w:lvl w:ilvl="1" w:tplc="C4A0A850">
      <w:start w:val="1"/>
      <w:numFmt w:val="lowerLetter"/>
      <w:lvlText w:val="%2."/>
      <w:lvlJc w:val="left"/>
      <w:pPr>
        <w:ind w:left="1440" w:hanging="360"/>
      </w:pPr>
    </w:lvl>
    <w:lvl w:ilvl="2" w:tplc="8E0A8162">
      <w:start w:val="1"/>
      <w:numFmt w:val="lowerRoman"/>
      <w:lvlText w:val="%3."/>
      <w:lvlJc w:val="right"/>
      <w:pPr>
        <w:ind w:left="2160" w:hanging="180"/>
      </w:pPr>
    </w:lvl>
    <w:lvl w:ilvl="3" w:tplc="F64C8134">
      <w:start w:val="1"/>
      <w:numFmt w:val="decimal"/>
      <w:lvlText w:val="%4."/>
      <w:lvlJc w:val="left"/>
      <w:pPr>
        <w:ind w:left="2880" w:hanging="360"/>
      </w:pPr>
    </w:lvl>
    <w:lvl w:ilvl="4" w:tplc="4B101D80">
      <w:start w:val="1"/>
      <w:numFmt w:val="lowerLetter"/>
      <w:lvlText w:val="%5."/>
      <w:lvlJc w:val="left"/>
      <w:pPr>
        <w:ind w:left="3600" w:hanging="360"/>
      </w:pPr>
    </w:lvl>
    <w:lvl w:ilvl="5" w:tplc="13866986">
      <w:start w:val="1"/>
      <w:numFmt w:val="lowerRoman"/>
      <w:lvlText w:val="%6."/>
      <w:lvlJc w:val="right"/>
      <w:pPr>
        <w:ind w:left="4320" w:hanging="180"/>
      </w:pPr>
    </w:lvl>
    <w:lvl w:ilvl="6" w:tplc="C6483FFC">
      <w:start w:val="1"/>
      <w:numFmt w:val="decimal"/>
      <w:lvlText w:val="%7."/>
      <w:lvlJc w:val="left"/>
      <w:pPr>
        <w:ind w:left="5040" w:hanging="360"/>
      </w:pPr>
    </w:lvl>
    <w:lvl w:ilvl="7" w:tplc="2D86B960">
      <w:start w:val="1"/>
      <w:numFmt w:val="lowerLetter"/>
      <w:lvlText w:val="%8."/>
      <w:lvlJc w:val="left"/>
      <w:pPr>
        <w:ind w:left="5760" w:hanging="360"/>
      </w:pPr>
    </w:lvl>
    <w:lvl w:ilvl="8" w:tplc="10FE2FA2">
      <w:start w:val="1"/>
      <w:numFmt w:val="lowerRoman"/>
      <w:lvlText w:val="%9."/>
      <w:lvlJc w:val="right"/>
      <w:pPr>
        <w:ind w:left="6480" w:hanging="180"/>
      </w:pPr>
    </w:lvl>
  </w:abstractNum>
  <w:abstractNum w:abstractNumId="9" w15:restartNumberingAfterBreak="0">
    <w:nsid w:val="1D24D99C"/>
    <w:multiLevelType w:val="hybridMultilevel"/>
    <w:tmpl w:val="B5A86F9A"/>
    <w:lvl w:ilvl="0" w:tplc="C7D85EF0">
      <w:start w:val="1"/>
      <w:numFmt w:val="decimal"/>
      <w:lvlText w:val="%1."/>
      <w:lvlJc w:val="left"/>
      <w:pPr>
        <w:ind w:left="720" w:hanging="360"/>
      </w:pPr>
    </w:lvl>
    <w:lvl w:ilvl="1" w:tplc="9FA4CF50">
      <w:start w:val="4"/>
      <w:numFmt w:val="lowerLetter"/>
      <w:lvlText w:val="%2."/>
      <w:lvlJc w:val="left"/>
      <w:pPr>
        <w:ind w:left="1080" w:hanging="360"/>
      </w:pPr>
    </w:lvl>
    <w:lvl w:ilvl="2" w:tplc="AFEEEB90">
      <w:start w:val="1"/>
      <w:numFmt w:val="lowerRoman"/>
      <w:lvlText w:val="%3."/>
      <w:lvlJc w:val="right"/>
      <w:pPr>
        <w:ind w:left="2160" w:hanging="180"/>
      </w:pPr>
    </w:lvl>
    <w:lvl w:ilvl="3" w:tplc="B4B0723A">
      <w:start w:val="1"/>
      <w:numFmt w:val="decimal"/>
      <w:lvlText w:val="%4."/>
      <w:lvlJc w:val="left"/>
      <w:pPr>
        <w:ind w:left="2880" w:hanging="360"/>
      </w:pPr>
    </w:lvl>
    <w:lvl w:ilvl="4" w:tplc="A4DC1024">
      <w:start w:val="1"/>
      <w:numFmt w:val="lowerLetter"/>
      <w:lvlText w:val="%5."/>
      <w:lvlJc w:val="left"/>
      <w:pPr>
        <w:ind w:left="3600" w:hanging="360"/>
      </w:pPr>
    </w:lvl>
    <w:lvl w:ilvl="5" w:tplc="9AA40D9C">
      <w:start w:val="1"/>
      <w:numFmt w:val="lowerRoman"/>
      <w:lvlText w:val="%6."/>
      <w:lvlJc w:val="right"/>
      <w:pPr>
        <w:ind w:left="4320" w:hanging="180"/>
      </w:pPr>
    </w:lvl>
    <w:lvl w:ilvl="6" w:tplc="87404010">
      <w:start w:val="1"/>
      <w:numFmt w:val="decimal"/>
      <w:lvlText w:val="%7."/>
      <w:lvlJc w:val="left"/>
      <w:pPr>
        <w:ind w:left="5040" w:hanging="360"/>
      </w:pPr>
    </w:lvl>
    <w:lvl w:ilvl="7" w:tplc="313ACF78">
      <w:start w:val="1"/>
      <w:numFmt w:val="lowerLetter"/>
      <w:lvlText w:val="%8."/>
      <w:lvlJc w:val="left"/>
      <w:pPr>
        <w:ind w:left="5760" w:hanging="360"/>
      </w:pPr>
    </w:lvl>
    <w:lvl w:ilvl="8" w:tplc="B1C8DBBA">
      <w:start w:val="1"/>
      <w:numFmt w:val="lowerRoman"/>
      <w:lvlText w:val="%9."/>
      <w:lvlJc w:val="right"/>
      <w:pPr>
        <w:ind w:left="6480" w:hanging="180"/>
      </w:pPr>
    </w:lvl>
  </w:abstractNum>
  <w:abstractNum w:abstractNumId="10" w15:restartNumberingAfterBreak="0">
    <w:nsid w:val="1E687284"/>
    <w:multiLevelType w:val="hybridMultilevel"/>
    <w:tmpl w:val="75B06DF6"/>
    <w:lvl w:ilvl="0" w:tplc="EFECDD78">
      <w:start w:val="1"/>
      <w:numFmt w:val="decimal"/>
      <w:lvlText w:val="%1."/>
      <w:lvlJc w:val="left"/>
      <w:pPr>
        <w:ind w:left="720" w:hanging="360"/>
      </w:pPr>
    </w:lvl>
    <w:lvl w:ilvl="1" w:tplc="FD26229A">
      <w:start w:val="4"/>
      <w:numFmt w:val="lowerLetter"/>
      <w:lvlText w:val="%2."/>
      <w:lvlJc w:val="left"/>
      <w:pPr>
        <w:ind w:left="1080" w:hanging="360"/>
      </w:pPr>
    </w:lvl>
    <w:lvl w:ilvl="2" w:tplc="D280EEA8">
      <w:start w:val="1"/>
      <w:numFmt w:val="lowerRoman"/>
      <w:lvlText w:val="%3."/>
      <w:lvlJc w:val="right"/>
      <w:pPr>
        <w:ind w:left="2160" w:hanging="180"/>
      </w:pPr>
    </w:lvl>
    <w:lvl w:ilvl="3" w:tplc="6B2CFB1A">
      <w:start w:val="1"/>
      <w:numFmt w:val="decimal"/>
      <w:lvlText w:val="%4."/>
      <w:lvlJc w:val="left"/>
      <w:pPr>
        <w:ind w:left="2880" w:hanging="360"/>
      </w:pPr>
    </w:lvl>
    <w:lvl w:ilvl="4" w:tplc="9D38DA34">
      <w:start w:val="1"/>
      <w:numFmt w:val="lowerLetter"/>
      <w:lvlText w:val="%5."/>
      <w:lvlJc w:val="left"/>
      <w:pPr>
        <w:ind w:left="3600" w:hanging="360"/>
      </w:pPr>
    </w:lvl>
    <w:lvl w:ilvl="5" w:tplc="94B0C680">
      <w:start w:val="1"/>
      <w:numFmt w:val="lowerRoman"/>
      <w:lvlText w:val="%6."/>
      <w:lvlJc w:val="right"/>
      <w:pPr>
        <w:ind w:left="4320" w:hanging="180"/>
      </w:pPr>
    </w:lvl>
    <w:lvl w:ilvl="6" w:tplc="D7161ADE">
      <w:start w:val="1"/>
      <w:numFmt w:val="decimal"/>
      <w:lvlText w:val="%7."/>
      <w:lvlJc w:val="left"/>
      <w:pPr>
        <w:ind w:left="5040" w:hanging="360"/>
      </w:pPr>
    </w:lvl>
    <w:lvl w:ilvl="7" w:tplc="37ECD1D8">
      <w:start w:val="1"/>
      <w:numFmt w:val="lowerLetter"/>
      <w:lvlText w:val="%8."/>
      <w:lvlJc w:val="left"/>
      <w:pPr>
        <w:ind w:left="5760" w:hanging="360"/>
      </w:pPr>
    </w:lvl>
    <w:lvl w:ilvl="8" w:tplc="C1207A80">
      <w:start w:val="1"/>
      <w:numFmt w:val="lowerRoman"/>
      <w:lvlText w:val="%9."/>
      <w:lvlJc w:val="right"/>
      <w:pPr>
        <w:ind w:left="6480" w:hanging="180"/>
      </w:pPr>
    </w:lvl>
  </w:abstractNum>
  <w:abstractNum w:abstractNumId="11" w15:restartNumberingAfterBreak="0">
    <w:nsid w:val="24D383C3"/>
    <w:multiLevelType w:val="hybridMultilevel"/>
    <w:tmpl w:val="DDD4ACA2"/>
    <w:lvl w:ilvl="0" w:tplc="3CD6717C">
      <w:start w:val="1"/>
      <w:numFmt w:val="decimal"/>
      <w:lvlText w:val="%1."/>
      <w:lvlJc w:val="left"/>
      <w:pPr>
        <w:ind w:left="360" w:hanging="360"/>
      </w:pPr>
    </w:lvl>
    <w:lvl w:ilvl="1" w:tplc="3E68AAB0">
      <w:start w:val="1"/>
      <w:numFmt w:val="lowerLetter"/>
      <w:lvlText w:val="%2."/>
      <w:lvlJc w:val="left"/>
      <w:pPr>
        <w:ind w:left="1080" w:hanging="360"/>
      </w:pPr>
    </w:lvl>
    <w:lvl w:ilvl="2" w:tplc="965CD95A">
      <w:start w:val="1"/>
      <w:numFmt w:val="lowerRoman"/>
      <w:lvlText w:val="%3."/>
      <w:lvlJc w:val="right"/>
      <w:pPr>
        <w:ind w:left="2160" w:hanging="180"/>
      </w:pPr>
    </w:lvl>
    <w:lvl w:ilvl="3" w:tplc="108ACC3A">
      <w:start w:val="1"/>
      <w:numFmt w:val="decimal"/>
      <w:lvlText w:val="%4."/>
      <w:lvlJc w:val="left"/>
      <w:pPr>
        <w:ind w:left="2880" w:hanging="360"/>
      </w:pPr>
    </w:lvl>
    <w:lvl w:ilvl="4" w:tplc="61544052">
      <w:start w:val="1"/>
      <w:numFmt w:val="lowerLetter"/>
      <w:lvlText w:val="%5."/>
      <w:lvlJc w:val="left"/>
      <w:pPr>
        <w:ind w:left="3600" w:hanging="360"/>
      </w:pPr>
    </w:lvl>
    <w:lvl w:ilvl="5" w:tplc="1156886E">
      <w:start w:val="1"/>
      <w:numFmt w:val="lowerRoman"/>
      <w:lvlText w:val="%6."/>
      <w:lvlJc w:val="right"/>
      <w:pPr>
        <w:ind w:left="4320" w:hanging="180"/>
      </w:pPr>
    </w:lvl>
    <w:lvl w:ilvl="6" w:tplc="539A8DBE">
      <w:start w:val="1"/>
      <w:numFmt w:val="decimal"/>
      <w:lvlText w:val="%7."/>
      <w:lvlJc w:val="left"/>
      <w:pPr>
        <w:ind w:left="5040" w:hanging="360"/>
      </w:pPr>
    </w:lvl>
    <w:lvl w:ilvl="7" w:tplc="2C28571E">
      <w:start w:val="1"/>
      <w:numFmt w:val="lowerLetter"/>
      <w:lvlText w:val="%8."/>
      <w:lvlJc w:val="left"/>
      <w:pPr>
        <w:ind w:left="5760" w:hanging="360"/>
      </w:pPr>
    </w:lvl>
    <w:lvl w:ilvl="8" w:tplc="6F0E0E74">
      <w:start w:val="1"/>
      <w:numFmt w:val="lowerRoman"/>
      <w:lvlText w:val="%9."/>
      <w:lvlJc w:val="right"/>
      <w:pPr>
        <w:ind w:left="6480" w:hanging="180"/>
      </w:pPr>
    </w:lvl>
  </w:abstractNum>
  <w:abstractNum w:abstractNumId="12" w15:restartNumberingAfterBreak="0">
    <w:nsid w:val="25AC6040"/>
    <w:multiLevelType w:val="hybridMultilevel"/>
    <w:tmpl w:val="3B4E86FA"/>
    <w:lvl w:ilvl="0" w:tplc="AE90527E">
      <w:start w:val="1"/>
      <w:numFmt w:val="decimal"/>
      <w:lvlText w:val="%1."/>
      <w:lvlJc w:val="left"/>
      <w:pPr>
        <w:ind w:left="720" w:hanging="360"/>
      </w:pPr>
    </w:lvl>
    <w:lvl w:ilvl="1" w:tplc="429497D6">
      <w:start w:val="1"/>
      <w:numFmt w:val="lowerLetter"/>
      <w:lvlText w:val="%2."/>
      <w:lvlJc w:val="left"/>
      <w:pPr>
        <w:ind w:left="1080" w:hanging="360"/>
      </w:pPr>
    </w:lvl>
    <w:lvl w:ilvl="2" w:tplc="57AE2A6E">
      <w:start w:val="1"/>
      <w:numFmt w:val="lowerRoman"/>
      <w:lvlText w:val="%3."/>
      <w:lvlJc w:val="right"/>
      <w:pPr>
        <w:ind w:left="2160" w:hanging="180"/>
      </w:pPr>
    </w:lvl>
    <w:lvl w:ilvl="3" w:tplc="24542160">
      <w:start w:val="1"/>
      <w:numFmt w:val="decimal"/>
      <w:lvlText w:val="%4."/>
      <w:lvlJc w:val="left"/>
      <w:pPr>
        <w:ind w:left="2880" w:hanging="360"/>
      </w:pPr>
    </w:lvl>
    <w:lvl w:ilvl="4" w:tplc="A5DA3A48">
      <w:start w:val="1"/>
      <w:numFmt w:val="lowerLetter"/>
      <w:lvlText w:val="%5."/>
      <w:lvlJc w:val="left"/>
      <w:pPr>
        <w:ind w:left="3600" w:hanging="360"/>
      </w:pPr>
    </w:lvl>
    <w:lvl w:ilvl="5" w:tplc="62E66858">
      <w:start w:val="1"/>
      <w:numFmt w:val="lowerRoman"/>
      <w:lvlText w:val="%6."/>
      <w:lvlJc w:val="right"/>
      <w:pPr>
        <w:ind w:left="4320" w:hanging="180"/>
      </w:pPr>
    </w:lvl>
    <w:lvl w:ilvl="6" w:tplc="7368D522">
      <w:start w:val="1"/>
      <w:numFmt w:val="decimal"/>
      <w:lvlText w:val="%7."/>
      <w:lvlJc w:val="left"/>
      <w:pPr>
        <w:ind w:left="5040" w:hanging="360"/>
      </w:pPr>
    </w:lvl>
    <w:lvl w:ilvl="7" w:tplc="1BEEF152">
      <w:start w:val="1"/>
      <w:numFmt w:val="lowerLetter"/>
      <w:lvlText w:val="%8."/>
      <w:lvlJc w:val="left"/>
      <w:pPr>
        <w:ind w:left="5760" w:hanging="360"/>
      </w:pPr>
    </w:lvl>
    <w:lvl w:ilvl="8" w:tplc="A19A3582">
      <w:start w:val="1"/>
      <w:numFmt w:val="lowerRoman"/>
      <w:lvlText w:val="%9."/>
      <w:lvlJc w:val="right"/>
      <w:pPr>
        <w:ind w:left="6480" w:hanging="180"/>
      </w:pPr>
    </w:lvl>
  </w:abstractNum>
  <w:abstractNum w:abstractNumId="13" w15:restartNumberingAfterBreak="0">
    <w:nsid w:val="292474AA"/>
    <w:multiLevelType w:val="hybridMultilevel"/>
    <w:tmpl w:val="C64027AE"/>
    <w:lvl w:ilvl="0" w:tplc="82A434BC">
      <w:start w:val="1"/>
      <w:numFmt w:val="decimal"/>
      <w:lvlText w:val="%1."/>
      <w:lvlJc w:val="left"/>
      <w:pPr>
        <w:ind w:left="720" w:hanging="360"/>
      </w:pPr>
    </w:lvl>
    <w:lvl w:ilvl="1" w:tplc="78F247CE">
      <w:start w:val="3"/>
      <w:numFmt w:val="lowerLetter"/>
      <w:lvlText w:val="%2."/>
      <w:lvlJc w:val="left"/>
      <w:pPr>
        <w:ind w:left="1080" w:hanging="360"/>
      </w:pPr>
    </w:lvl>
    <w:lvl w:ilvl="2" w:tplc="0D0E37C2">
      <w:start w:val="1"/>
      <w:numFmt w:val="lowerRoman"/>
      <w:lvlText w:val="%3."/>
      <w:lvlJc w:val="right"/>
      <w:pPr>
        <w:ind w:left="2160" w:hanging="180"/>
      </w:pPr>
    </w:lvl>
    <w:lvl w:ilvl="3" w:tplc="93B8A110">
      <w:start w:val="1"/>
      <w:numFmt w:val="decimal"/>
      <w:lvlText w:val="%4."/>
      <w:lvlJc w:val="left"/>
      <w:pPr>
        <w:ind w:left="2880" w:hanging="360"/>
      </w:pPr>
    </w:lvl>
    <w:lvl w:ilvl="4" w:tplc="4D54FEF6">
      <w:start w:val="1"/>
      <w:numFmt w:val="lowerLetter"/>
      <w:lvlText w:val="%5."/>
      <w:lvlJc w:val="left"/>
      <w:pPr>
        <w:ind w:left="3600" w:hanging="360"/>
      </w:pPr>
    </w:lvl>
    <w:lvl w:ilvl="5" w:tplc="B8FE8A6A">
      <w:start w:val="1"/>
      <w:numFmt w:val="lowerRoman"/>
      <w:lvlText w:val="%6."/>
      <w:lvlJc w:val="right"/>
      <w:pPr>
        <w:ind w:left="4320" w:hanging="180"/>
      </w:pPr>
    </w:lvl>
    <w:lvl w:ilvl="6" w:tplc="78F4A568">
      <w:start w:val="1"/>
      <w:numFmt w:val="decimal"/>
      <w:lvlText w:val="%7."/>
      <w:lvlJc w:val="left"/>
      <w:pPr>
        <w:ind w:left="5040" w:hanging="360"/>
      </w:pPr>
    </w:lvl>
    <w:lvl w:ilvl="7" w:tplc="F30217E4">
      <w:start w:val="1"/>
      <w:numFmt w:val="lowerLetter"/>
      <w:lvlText w:val="%8."/>
      <w:lvlJc w:val="left"/>
      <w:pPr>
        <w:ind w:left="5760" w:hanging="360"/>
      </w:pPr>
    </w:lvl>
    <w:lvl w:ilvl="8" w:tplc="0B6C987A">
      <w:start w:val="1"/>
      <w:numFmt w:val="lowerRoman"/>
      <w:lvlText w:val="%9."/>
      <w:lvlJc w:val="right"/>
      <w:pPr>
        <w:ind w:left="6480" w:hanging="180"/>
      </w:pPr>
    </w:lvl>
  </w:abstractNum>
  <w:abstractNum w:abstractNumId="14" w15:restartNumberingAfterBreak="0">
    <w:nsid w:val="2A7267BE"/>
    <w:multiLevelType w:val="hybridMultilevel"/>
    <w:tmpl w:val="6706C282"/>
    <w:lvl w:ilvl="0" w:tplc="7C5070B0">
      <w:start w:val="1"/>
      <w:numFmt w:val="decimal"/>
      <w:lvlText w:val="%1."/>
      <w:lvlJc w:val="left"/>
      <w:pPr>
        <w:ind w:left="720" w:hanging="360"/>
      </w:pPr>
    </w:lvl>
    <w:lvl w:ilvl="1" w:tplc="72A22C06">
      <w:start w:val="1"/>
      <w:numFmt w:val="lowerLetter"/>
      <w:lvlText w:val="%2."/>
      <w:lvlJc w:val="left"/>
      <w:pPr>
        <w:ind w:left="1440" w:hanging="360"/>
      </w:pPr>
    </w:lvl>
    <w:lvl w:ilvl="2" w:tplc="449A5B58">
      <w:start w:val="1"/>
      <w:numFmt w:val="lowerRoman"/>
      <w:lvlText w:val="%3."/>
      <w:lvlJc w:val="right"/>
      <w:pPr>
        <w:ind w:left="2160" w:hanging="180"/>
      </w:pPr>
    </w:lvl>
    <w:lvl w:ilvl="3" w:tplc="D08E87F2">
      <w:start w:val="1"/>
      <w:numFmt w:val="decimal"/>
      <w:lvlText w:val="%4."/>
      <w:lvlJc w:val="left"/>
      <w:pPr>
        <w:ind w:left="2880" w:hanging="360"/>
      </w:pPr>
    </w:lvl>
    <w:lvl w:ilvl="4" w:tplc="F4D0821C">
      <w:start w:val="1"/>
      <w:numFmt w:val="lowerLetter"/>
      <w:lvlText w:val="%5."/>
      <w:lvlJc w:val="left"/>
      <w:pPr>
        <w:ind w:left="3600" w:hanging="360"/>
      </w:pPr>
    </w:lvl>
    <w:lvl w:ilvl="5" w:tplc="CE066EE2">
      <w:start w:val="1"/>
      <w:numFmt w:val="lowerRoman"/>
      <w:lvlText w:val="%6."/>
      <w:lvlJc w:val="right"/>
      <w:pPr>
        <w:ind w:left="4320" w:hanging="180"/>
      </w:pPr>
    </w:lvl>
    <w:lvl w:ilvl="6" w:tplc="42AC222E">
      <w:start w:val="1"/>
      <w:numFmt w:val="decimal"/>
      <w:lvlText w:val="%7."/>
      <w:lvlJc w:val="left"/>
      <w:pPr>
        <w:ind w:left="5040" w:hanging="360"/>
      </w:pPr>
    </w:lvl>
    <w:lvl w:ilvl="7" w:tplc="9294A880">
      <w:start w:val="1"/>
      <w:numFmt w:val="lowerLetter"/>
      <w:lvlText w:val="%8."/>
      <w:lvlJc w:val="left"/>
      <w:pPr>
        <w:ind w:left="5760" w:hanging="360"/>
      </w:pPr>
    </w:lvl>
    <w:lvl w:ilvl="8" w:tplc="CC9E7144">
      <w:start w:val="1"/>
      <w:numFmt w:val="lowerRoman"/>
      <w:lvlText w:val="%9."/>
      <w:lvlJc w:val="right"/>
      <w:pPr>
        <w:ind w:left="6480" w:hanging="180"/>
      </w:pPr>
    </w:lvl>
  </w:abstractNum>
  <w:abstractNum w:abstractNumId="15" w15:restartNumberingAfterBreak="0">
    <w:nsid w:val="2D0965CE"/>
    <w:multiLevelType w:val="hybridMultilevel"/>
    <w:tmpl w:val="50F421E4"/>
    <w:lvl w:ilvl="0" w:tplc="51FA4396">
      <w:start w:val="3"/>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F803A3F"/>
    <w:multiLevelType w:val="hybridMultilevel"/>
    <w:tmpl w:val="633454CE"/>
    <w:lvl w:ilvl="0" w:tplc="C05AD4BE">
      <w:start w:val="1"/>
      <w:numFmt w:val="decimal"/>
      <w:lvlText w:val="%1."/>
      <w:lvlJc w:val="left"/>
      <w:pPr>
        <w:ind w:left="720" w:hanging="360"/>
      </w:pPr>
    </w:lvl>
    <w:lvl w:ilvl="1" w:tplc="14069A2E">
      <w:start w:val="2"/>
      <w:numFmt w:val="lowerLetter"/>
      <w:lvlText w:val="%2."/>
      <w:lvlJc w:val="left"/>
      <w:pPr>
        <w:ind w:left="1080" w:hanging="360"/>
      </w:pPr>
    </w:lvl>
    <w:lvl w:ilvl="2" w:tplc="5CA0031C">
      <w:start w:val="1"/>
      <w:numFmt w:val="lowerRoman"/>
      <w:lvlText w:val="%3."/>
      <w:lvlJc w:val="right"/>
      <w:pPr>
        <w:ind w:left="2160" w:hanging="180"/>
      </w:pPr>
    </w:lvl>
    <w:lvl w:ilvl="3" w:tplc="A7F4A6B4">
      <w:start w:val="1"/>
      <w:numFmt w:val="decimal"/>
      <w:lvlText w:val="%4."/>
      <w:lvlJc w:val="left"/>
      <w:pPr>
        <w:ind w:left="2880" w:hanging="360"/>
      </w:pPr>
    </w:lvl>
    <w:lvl w:ilvl="4" w:tplc="C3981BEC">
      <w:start w:val="1"/>
      <w:numFmt w:val="lowerLetter"/>
      <w:lvlText w:val="%5."/>
      <w:lvlJc w:val="left"/>
      <w:pPr>
        <w:ind w:left="3600" w:hanging="360"/>
      </w:pPr>
    </w:lvl>
    <w:lvl w:ilvl="5" w:tplc="B12A4962">
      <w:start w:val="1"/>
      <w:numFmt w:val="lowerRoman"/>
      <w:lvlText w:val="%6."/>
      <w:lvlJc w:val="right"/>
      <w:pPr>
        <w:ind w:left="4320" w:hanging="180"/>
      </w:pPr>
    </w:lvl>
    <w:lvl w:ilvl="6" w:tplc="C240C58E">
      <w:start w:val="1"/>
      <w:numFmt w:val="decimal"/>
      <w:lvlText w:val="%7."/>
      <w:lvlJc w:val="left"/>
      <w:pPr>
        <w:ind w:left="5040" w:hanging="360"/>
      </w:pPr>
    </w:lvl>
    <w:lvl w:ilvl="7" w:tplc="668C849E">
      <w:start w:val="1"/>
      <w:numFmt w:val="lowerLetter"/>
      <w:lvlText w:val="%8."/>
      <w:lvlJc w:val="left"/>
      <w:pPr>
        <w:ind w:left="5760" w:hanging="360"/>
      </w:pPr>
    </w:lvl>
    <w:lvl w:ilvl="8" w:tplc="2E000E10">
      <w:start w:val="1"/>
      <w:numFmt w:val="lowerRoman"/>
      <w:lvlText w:val="%9."/>
      <w:lvlJc w:val="right"/>
      <w:pPr>
        <w:ind w:left="6480" w:hanging="180"/>
      </w:pPr>
    </w:lvl>
  </w:abstractNum>
  <w:abstractNum w:abstractNumId="17" w15:restartNumberingAfterBreak="0">
    <w:nsid w:val="323F2CB5"/>
    <w:multiLevelType w:val="hybridMultilevel"/>
    <w:tmpl w:val="C9FE91FC"/>
    <w:lvl w:ilvl="0" w:tplc="EB2C855C">
      <w:start w:val="1"/>
      <w:numFmt w:val="decimal"/>
      <w:lvlText w:val="%1."/>
      <w:lvlJc w:val="left"/>
      <w:pPr>
        <w:ind w:left="720" w:hanging="360"/>
      </w:pPr>
    </w:lvl>
    <w:lvl w:ilvl="1" w:tplc="8416B3FC">
      <w:start w:val="2"/>
      <w:numFmt w:val="lowerLetter"/>
      <w:lvlText w:val="%2."/>
      <w:lvlJc w:val="left"/>
      <w:pPr>
        <w:ind w:left="1080" w:hanging="360"/>
      </w:pPr>
    </w:lvl>
    <w:lvl w:ilvl="2" w:tplc="58FC118C">
      <w:start w:val="1"/>
      <w:numFmt w:val="lowerRoman"/>
      <w:lvlText w:val="%3."/>
      <w:lvlJc w:val="right"/>
      <w:pPr>
        <w:ind w:left="2160" w:hanging="180"/>
      </w:pPr>
    </w:lvl>
    <w:lvl w:ilvl="3" w:tplc="7638AE64">
      <w:start w:val="1"/>
      <w:numFmt w:val="decimal"/>
      <w:lvlText w:val="%4."/>
      <w:lvlJc w:val="left"/>
      <w:pPr>
        <w:ind w:left="2880" w:hanging="360"/>
      </w:pPr>
    </w:lvl>
    <w:lvl w:ilvl="4" w:tplc="C33EB378">
      <w:start w:val="1"/>
      <w:numFmt w:val="lowerLetter"/>
      <w:lvlText w:val="%5."/>
      <w:lvlJc w:val="left"/>
      <w:pPr>
        <w:ind w:left="3600" w:hanging="360"/>
      </w:pPr>
    </w:lvl>
    <w:lvl w:ilvl="5" w:tplc="9E825C1C">
      <w:start w:val="1"/>
      <w:numFmt w:val="lowerRoman"/>
      <w:lvlText w:val="%6."/>
      <w:lvlJc w:val="right"/>
      <w:pPr>
        <w:ind w:left="4320" w:hanging="180"/>
      </w:pPr>
    </w:lvl>
    <w:lvl w:ilvl="6" w:tplc="F28A3930">
      <w:start w:val="1"/>
      <w:numFmt w:val="decimal"/>
      <w:lvlText w:val="%7."/>
      <w:lvlJc w:val="left"/>
      <w:pPr>
        <w:ind w:left="5040" w:hanging="360"/>
      </w:pPr>
    </w:lvl>
    <w:lvl w:ilvl="7" w:tplc="657E135A">
      <w:start w:val="1"/>
      <w:numFmt w:val="lowerLetter"/>
      <w:lvlText w:val="%8."/>
      <w:lvlJc w:val="left"/>
      <w:pPr>
        <w:ind w:left="5760" w:hanging="360"/>
      </w:pPr>
    </w:lvl>
    <w:lvl w:ilvl="8" w:tplc="C74C4882">
      <w:start w:val="1"/>
      <w:numFmt w:val="lowerRoman"/>
      <w:lvlText w:val="%9."/>
      <w:lvlJc w:val="right"/>
      <w:pPr>
        <w:ind w:left="6480" w:hanging="180"/>
      </w:pPr>
    </w:lvl>
  </w:abstractNum>
  <w:abstractNum w:abstractNumId="18" w15:restartNumberingAfterBreak="0">
    <w:nsid w:val="334E00D6"/>
    <w:multiLevelType w:val="hybridMultilevel"/>
    <w:tmpl w:val="8A3A7186"/>
    <w:lvl w:ilvl="0" w:tplc="B0F89BEA">
      <w:start w:val="1"/>
      <w:numFmt w:val="decimal"/>
      <w:lvlText w:val="%1."/>
      <w:lvlJc w:val="left"/>
      <w:pPr>
        <w:ind w:left="720" w:hanging="360"/>
      </w:pPr>
    </w:lvl>
    <w:lvl w:ilvl="1" w:tplc="E856E12E">
      <w:start w:val="4"/>
      <w:numFmt w:val="lowerLetter"/>
      <w:lvlText w:val="%2."/>
      <w:lvlJc w:val="left"/>
      <w:pPr>
        <w:ind w:left="1080" w:hanging="360"/>
      </w:pPr>
    </w:lvl>
    <w:lvl w:ilvl="2" w:tplc="4BC2B144">
      <w:start w:val="1"/>
      <w:numFmt w:val="lowerRoman"/>
      <w:lvlText w:val="%3."/>
      <w:lvlJc w:val="right"/>
      <w:pPr>
        <w:ind w:left="2160" w:hanging="180"/>
      </w:pPr>
    </w:lvl>
    <w:lvl w:ilvl="3" w:tplc="34981F0C">
      <w:start w:val="1"/>
      <w:numFmt w:val="decimal"/>
      <w:lvlText w:val="%4."/>
      <w:lvlJc w:val="left"/>
      <w:pPr>
        <w:ind w:left="2880" w:hanging="360"/>
      </w:pPr>
    </w:lvl>
    <w:lvl w:ilvl="4" w:tplc="8418052C">
      <w:start w:val="1"/>
      <w:numFmt w:val="lowerLetter"/>
      <w:lvlText w:val="%5."/>
      <w:lvlJc w:val="left"/>
      <w:pPr>
        <w:ind w:left="3600" w:hanging="360"/>
      </w:pPr>
    </w:lvl>
    <w:lvl w:ilvl="5" w:tplc="ADB8E766">
      <w:start w:val="1"/>
      <w:numFmt w:val="lowerRoman"/>
      <w:lvlText w:val="%6."/>
      <w:lvlJc w:val="right"/>
      <w:pPr>
        <w:ind w:left="4320" w:hanging="180"/>
      </w:pPr>
    </w:lvl>
    <w:lvl w:ilvl="6" w:tplc="D47E8C0C">
      <w:start w:val="1"/>
      <w:numFmt w:val="decimal"/>
      <w:lvlText w:val="%7."/>
      <w:lvlJc w:val="left"/>
      <w:pPr>
        <w:ind w:left="5040" w:hanging="360"/>
      </w:pPr>
    </w:lvl>
    <w:lvl w:ilvl="7" w:tplc="305A6A22">
      <w:start w:val="1"/>
      <w:numFmt w:val="lowerLetter"/>
      <w:lvlText w:val="%8."/>
      <w:lvlJc w:val="left"/>
      <w:pPr>
        <w:ind w:left="5760" w:hanging="360"/>
      </w:pPr>
    </w:lvl>
    <w:lvl w:ilvl="8" w:tplc="0A002534">
      <w:start w:val="1"/>
      <w:numFmt w:val="lowerRoman"/>
      <w:lvlText w:val="%9."/>
      <w:lvlJc w:val="right"/>
      <w:pPr>
        <w:ind w:left="6480" w:hanging="180"/>
      </w:pPr>
    </w:lvl>
  </w:abstractNum>
  <w:abstractNum w:abstractNumId="19" w15:restartNumberingAfterBreak="0">
    <w:nsid w:val="3597FBDB"/>
    <w:multiLevelType w:val="hybridMultilevel"/>
    <w:tmpl w:val="8CB2F42A"/>
    <w:lvl w:ilvl="0" w:tplc="95265914">
      <w:start w:val="1"/>
      <w:numFmt w:val="decimal"/>
      <w:lvlText w:val="%1."/>
      <w:lvlJc w:val="left"/>
      <w:pPr>
        <w:ind w:left="720" w:hanging="360"/>
      </w:pPr>
    </w:lvl>
    <w:lvl w:ilvl="1" w:tplc="C72C58D6">
      <w:start w:val="1"/>
      <w:numFmt w:val="lowerLetter"/>
      <w:lvlText w:val="%2."/>
      <w:lvlJc w:val="left"/>
      <w:pPr>
        <w:ind w:left="1440" w:hanging="360"/>
      </w:pPr>
    </w:lvl>
    <w:lvl w:ilvl="2" w:tplc="96B2B056">
      <w:start w:val="1"/>
      <w:numFmt w:val="lowerRoman"/>
      <w:lvlText w:val="%3."/>
      <w:lvlJc w:val="right"/>
      <w:pPr>
        <w:ind w:left="2160" w:hanging="180"/>
      </w:pPr>
    </w:lvl>
    <w:lvl w:ilvl="3" w:tplc="5A80520C">
      <w:start w:val="1"/>
      <w:numFmt w:val="decimal"/>
      <w:lvlText w:val="%4."/>
      <w:lvlJc w:val="left"/>
      <w:pPr>
        <w:ind w:left="2880" w:hanging="360"/>
      </w:pPr>
    </w:lvl>
    <w:lvl w:ilvl="4" w:tplc="F3ACC0CE">
      <w:start w:val="1"/>
      <w:numFmt w:val="lowerLetter"/>
      <w:lvlText w:val="%5."/>
      <w:lvlJc w:val="left"/>
      <w:pPr>
        <w:ind w:left="3600" w:hanging="360"/>
      </w:pPr>
    </w:lvl>
    <w:lvl w:ilvl="5" w:tplc="538CB8C6">
      <w:start w:val="1"/>
      <w:numFmt w:val="lowerRoman"/>
      <w:lvlText w:val="%6."/>
      <w:lvlJc w:val="right"/>
      <w:pPr>
        <w:ind w:left="4320" w:hanging="180"/>
      </w:pPr>
    </w:lvl>
    <w:lvl w:ilvl="6" w:tplc="16762610">
      <w:start w:val="1"/>
      <w:numFmt w:val="decimal"/>
      <w:lvlText w:val="%7."/>
      <w:lvlJc w:val="left"/>
      <w:pPr>
        <w:ind w:left="5040" w:hanging="360"/>
      </w:pPr>
    </w:lvl>
    <w:lvl w:ilvl="7" w:tplc="AB58CB80">
      <w:start w:val="1"/>
      <w:numFmt w:val="lowerLetter"/>
      <w:lvlText w:val="%8."/>
      <w:lvlJc w:val="left"/>
      <w:pPr>
        <w:ind w:left="5760" w:hanging="360"/>
      </w:pPr>
    </w:lvl>
    <w:lvl w:ilvl="8" w:tplc="9BDCEB16">
      <w:start w:val="1"/>
      <w:numFmt w:val="lowerRoman"/>
      <w:lvlText w:val="%9."/>
      <w:lvlJc w:val="right"/>
      <w:pPr>
        <w:ind w:left="6480" w:hanging="180"/>
      </w:pPr>
    </w:lvl>
  </w:abstractNum>
  <w:abstractNum w:abstractNumId="20" w15:restartNumberingAfterBreak="0">
    <w:nsid w:val="373B2F18"/>
    <w:multiLevelType w:val="hybridMultilevel"/>
    <w:tmpl w:val="87EE577A"/>
    <w:lvl w:ilvl="0" w:tplc="4DD454D2">
      <w:start w:val="4"/>
      <w:numFmt w:val="decimal"/>
      <w:lvlText w:val="%1."/>
      <w:lvlJc w:val="left"/>
      <w:pPr>
        <w:ind w:left="360" w:hanging="360"/>
      </w:pPr>
    </w:lvl>
    <w:lvl w:ilvl="1" w:tplc="85B03CE2">
      <w:start w:val="1"/>
      <w:numFmt w:val="lowerLetter"/>
      <w:lvlText w:val="%2."/>
      <w:lvlJc w:val="left"/>
      <w:pPr>
        <w:ind w:left="1440" w:hanging="360"/>
      </w:pPr>
    </w:lvl>
    <w:lvl w:ilvl="2" w:tplc="0626645C">
      <w:start w:val="1"/>
      <w:numFmt w:val="lowerRoman"/>
      <w:lvlText w:val="%3."/>
      <w:lvlJc w:val="right"/>
      <w:pPr>
        <w:ind w:left="2160" w:hanging="180"/>
      </w:pPr>
    </w:lvl>
    <w:lvl w:ilvl="3" w:tplc="91F274C6">
      <w:start w:val="1"/>
      <w:numFmt w:val="decimal"/>
      <w:lvlText w:val="%4."/>
      <w:lvlJc w:val="left"/>
      <w:pPr>
        <w:ind w:left="2880" w:hanging="360"/>
      </w:pPr>
    </w:lvl>
    <w:lvl w:ilvl="4" w:tplc="5C685B6E">
      <w:start w:val="1"/>
      <w:numFmt w:val="lowerLetter"/>
      <w:lvlText w:val="%5."/>
      <w:lvlJc w:val="left"/>
      <w:pPr>
        <w:ind w:left="3600" w:hanging="360"/>
      </w:pPr>
    </w:lvl>
    <w:lvl w:ilvl="5" w:tplc="0AA2231C">
      <w:start w:val="1"/>
      <w:numFmt w:val="lowerRoman"/>
      <w:lvlText w:val="%6."/>
      <w:lvlJc w:val="right"/>
      <w:pPr>
        <w:ind w:left="4320" w:hanging="180"/>
      </w:pPr>
    </w:lvl>
    <w:lvl w:ilvl="6" w:tplc="37EE24B8">
      <w:start w:val="1"/>
      <w:numFmt w:val="decimal"/>
      <w:lvlText w:val="%7."/>
      <w:lvlJc w:val="left"/>
      <w:pPr>
        <w:ind w:left="5040" w:hanging="360"/>
      </w:pPr>
    </w:lvl>
    <w:lvl w:ilvl="7" w:tplc="27D0B96C">
      <w:start w:val="1"/>
      <w:numFmt w:val="lowerLetter"/>
      <w:lvlText w:val="%8."/>
      <w:lvlJc w:val="left"/>
      <w:pPr>
        <w:ind w:left="5760" w:hanging="360"/>
      </w:pPr>
    </w:lvl>
    <w:lvl w:ilvl="8" w:tplc="0530671A">
      <w:start w:val="1"/>
      <w:numFmt w:val="lowerRoman"/>
      <w:lvlText w:val="%9."/>
      <w:lvlJc w:val="right"/>
      <w:pPr>
        <w:ind w:left="6480" w:hanging="180"/>
      </w:pPr>
    </w:lvl>
  </w:abstractNum>
  <w:abstractNum w:abstractNumId="21" w15:restartNumberingAfterBreak="0">
    <w:nsid w:val="388D48D1"/>
    <w:multiLevelType w:val="hybridMultilevel"/>
    <w:tmpl w:val="7CA09A86"/>
    <w:lvl w:ilvl="0" w:tplc="911C67EC">
      <w:start w:val="1"/>
      <w:numFmt w:val="decimal"/>
      <w:lvlText w:val="%1."/>
      <w:lvlJc w:val="left"/>
      <w:pPr>
        <w:ind w:left="720" w:hanging="360"/>
      </w:pPr>
    </w:lvl>
    <w:lvl w:ilvl="1" w:tplc="2DA47966">
      <w:start w:val="1"/>
      <w:numFmt w:val="lowerLetter"/>
      <w:lvlText w:val="%2."/>
      <w:lvlJc w:val="left"/>
      <w:pPr>
        <w:ind w:left="1440" w:hanging="360"/>
      </w:pPr>
    </w:lvl>
    <w:lvl w:ilvl="2" w:tplc="D20E1234">
      <w:start w:val="1"/>
      <w:numFmt w:val="lowerRoman"/>
      <w:lvlText w:val="%3."/>
      <w:lvlJc w:val="right"/>
      <w:pPr>
        <w:ind w:left="2160" w:hanging="180"/>
      </w:pPr>
    </w:lvl>
    <w:lvl w:ilvl="3" w:tplc="D03E97D6">
      <w:start w:val="1"/>
      <w:numFmt w:val="decimal"/>
      <w:lvlText w:val="%4."/>
      <w:lvlJc w:val="left"/>
      <w:pPr>
        <w:ind w:left="2880" w:hanging="360"/>
      </w:pPr>
    </w:lvl>
    <w:lvl w:ilvl="4" w:tplc="63F4E1F6">
      <w:start w:val="1"/>
      <w:numFmt w:val="lowerLetter"/>
      <w:lvlText w:val="%5."/>
      <w:lvlJc w:val="left"/>
      <w:pPr>
        <w:ind w:left="3600" w:hanging="360"/>
      </w:pPr>
    </w:lvl>
    <w:lvl w:ilvl="5" w:tplc="4B72D7C6">
      <w:start w:val="1"/>
      <w:numFmt w:val="lowerRoman"/>
      <w:lvlText w:val="%6."/>
      <w:lvlJc w:val="right"/>
      <w:pPr>
        <w:ind w:left="4320" w:hanging="180"/>
      </w:pPr>
    </w:lvl>
    <w:lvl w:ilvl="6" w:tplc="486E2A8A">
      <w:start w:val="1"/>
      <w:numFmt w:val="decimal"/>
      <w:lvlText w:val="%7."/>
      <w:lvlJc w:val="left"/>
      <w:pPr>
        <w:ind w:left="5040" w:hanging="360"/>
      </w:pPr>
    </w:lvl>
    <w:lvl w:ilvl="7" w:tplc="40E03094">
      <w:start w:val="1"/>
      <w:numFmt w:val="lowerLetter"/>
      <w:lvlText w:val="%8."/>
      <w:lvlJc w:val="left"/>
      <w:pPr>
        <w:ind w:left="5760" w:hanging="360"/>
      </w:pPr>
    </w:lvl>
    <w:lvl w:ilvl="8" w:tplc="0734C544">
      <w:start w:val="1"/>
      <w:numFmt w:val="lowerRoman"/>
      <w:lvlText w:val="%9."/>
      <w:lvlJc w:val="right"/>
      <w:pPr>
        <w:ind w:left="6480" w:hanging="180"/>
      </w:pPr>
    </w:lvl>
  </w:abstractNum>
  <w:abstractNum w:abstractNumId="22" w15:restartNumberingAfterBreak="0">
    <w:nsid w:val="3A131217"/>
    <w:multiLevelType w:val="hybridMultilevel"/>
    <w:tmpl w:val="7FB0008E"/>
    <w:lvl w:ilvl="0" w:tplc="A888DA08">
      <w:start w:val="2"/>
      <w:numFmt w:val="lowerLetter"/>
      <w:lvlText w:val="%1."/>
      <w:lvlJc w:val="left"/>
      <w:pPr>
        <w:ind w:left="1080" w:hanging="360"/>
      </w:pPr>
    </w:lvl>
    <w:lvl w:ilvl="1" w:tplc="E2F68CF0">
      <w:start w:val="1"/>
      <w:numFmt w:val="lowerLetter"/>
      <w:lvlText w:val="%2."/>
      <w:lvlJc w:val="left"/>
      <w:pPr>
        <w:ind w:left="1440" w:hanging="360"/>
      </w:pPr>
    </w:lvl>
    <w:lvl w:ilvl="2" w:tplc="468E2AC2">
      <w:start w:val="1"/>
      <w:numFmt w:val="lowerRoman"/>
      <w:lvlText w:val="%3."/>
      <w:lvlJc w:val="right"/>
      <w:pPr>
        <w:ind w:left="2160" w:hanging="180"/>
      </w:pPr>
    </w:lvl>
    <w:lvl w:ilvl="3" w:tplc="BF6ABBFA">
      <w:start w:val="1"/>
      <w:numFmt w:val="decimal"/>
      <w:lvlText w:val="%4."/>
      <w:lvlJc w:val="left"/>
      <w:pPr>
        <w:ind w:left="2880" w:hanging="360"/>
      </w:pPr>
    </w:lvl>
    <w:lvl w:ilvl="4" w:tplc="D61C6F6A">
      <w:start w:val="1"/>
      <w:numFmt w:val="lowerLetter"/>
      <w:lvlText w:val="%5."/>
      <w:lvlJc w:val="left"/>
      <w:pPr>
        <w:ind w:left="3600" w:hanging="360"/>
      </w:pPr>
    </w:lvl>
    <w:lvl w:ilvl="5" w:tplc="B8A886CE">
      <w:start w:val="1"/>
      <w:numFmt w:val="lowerRoman"/>
      <w:lvlText w:val="%6."/>
      <w:lvlJc w:val="right"/>
      <w:pPr>
        <w:ind w:left="4320" w:hanging="180"/>
      </w:pPr>
    </w:lvl>
    <w:lvl w:ilvl="6" w:tplc="1AC2CF6A">
      <w:start w:val="1"/>
      <w:numFmt w:val="decimal"/>
      <w:lvlText w:val="%7."/>
      <w:lvlJc w:val="left"/>
      <w:pPr>
        <w:ind w:left="5040" w:hanging="360"/>
      </w:pPr>
    </w:lvl>
    <w:lvl w:ilvl="7" w:tplc="96D86456">
      <w:start w:val="1"/>
      <w:numFmt w:val="lowerLetter"/>
      <w:lvlText w:val="%8."/>
      <w:lvlJc w:val="left"/>
      <w:pPr>
        <w:ind w:left="5760" w:hanging="360"/>
      </w:pPr>
    </w:lvl>
    <w:lvl w:ilvl="8" w:tplc="B558685E">
      <w:start w:val="1"/>
      <w:numFmt w:val="lowerRoman"/>
      <w:lvlText w:val="%9."/>
      <w:lvlJc w:val="right"/>
      <w:pPr>
        <w:ind w:left="6480" w:hanging="180"/>
      </w:pPr>
    </w:lvl>
  </w:abstractNum>
  <w:abstractNum w:abstractNumId="23" w15:restartNumberingAfterBreak="0">
    <w:nsid w:val="3AFBD159"/>
    <w:multiLevelType w:val="hybridMultilevel"/>
    <w:tmpl w:val="3AAE7F92"/>
    <w:lvl w:ilvl="0" w:tplc="89423486">
      <w:start w:val="6"/>
      <w:numFmt w:val="decimal"/>
      <w:lvlText w:val="%1."/>
      <w:lvlJc w:val="left"/>
      <w:pPr>
        <w:ind w:left="360" w:hanging="360"/>
      </w:pPr>
    </w:lvl>
    <w:lvl w:ilvl="1" w:tplc="44BC2C20">
      <w:start w:val="1"/>
      <w:numFmt w:val="lowerLetter"/>
      <w:lvlText w:val="%2."/>
      <w:lvlJc w:val="left"/>
      <w:pPr>
        <w:ind w:left="1440" w:hanging="360"/>
      </w:pPr>
    </w:lvl>
    <w:lvl w:ilvl="2" w:tplc="2A02FE42">
      <w:start w:val="1"/>
      <w:numFmt w:val="lowerRoman"/>
      <w:lvlText w:val="%3."/>
      <w:lvlJc w:val="right"/>
      <w:pPr>
        <w:ind w:left="2160" w:hanging="180"/>
      </w:pPr>
    </w:lvl>
    <w:lvl w:ilvl="3" w:tplc="DD14C234">
      <w:start w:val="1"/>
      <w:numFmt w:val="decimal"/>
      <w:lvlText w:val="%4."/>
      <w:lvlJc w:val="left"/>
      <w:pPr>
        <w:ind w:left="2880" w:hanging="360"/>
      </w:pPr>
    </w:lvl>
    <w:lvl w:ilvl="4" w:tplc="D422B574">
      <w:start w:val="1"/>
      <w:numFmt w:val="lowerLetter"/>
      <w:lvlText w:val="%5."/>
      <w:lvlJc w:val="left"/>
      <w:pPr>
        <w:ind w:left="3600" w:hanging="360"/>
      </w:pPr>
    </w:lvl>
    <w:lvl w:ilvl="5" w:tplc="95044372">
      <w:start w:val="1"/>
      <w:numFmt w:val="lowerRoman"/>
      <w:lvlText w:val="%6."/>
      <w:lvlJc w:val="right"/>
      <w:pPr>
        <w:ind w:left="4320" w:hanging="180"/>
      </w:pPr>
    </w:lvl>
    <w:lvl w:ilvl="6" w:tplc="E82A44EC">
      <w:start w:val="1"/>
      <w:numFmt w:val="decimal"/>
      <w:lvlText w:val="%7."/>
      <w:lvlJc w:val="left"/>
      <w:pPr>
        <w:ind w:left="5040" w:hanging="360"/>
      </w:pPr>
    </w:lvl>
    <w:lvl w:ilvl="7" w:tplc="9B105FD8">
      <w:start w:val="1"/>
      <w:numFmt w:val="lowerLetter"/>
      <w:lvlText w:val="%8."/>
      <w:lvlJc w:val="left"/>
      <w:pPr>
        <w:ind w:left="5760" w:hanging="360"/>
      </w:pPr>
    </w:lvl>
    <w:lvl w:ilvl="8" w:tplc="60C83E3E">
      <w:start w:val="1"/>
      <w:numFmt w:val="lowerRoman"/>
      <w:lvlText w:val="%9."/>
      <w:lvlJc w:val="right"/>
      <w:pPr>
        <w:ind w:left="6480" w:hanging="180"/>
      </w:pPr>
    </w:lvl>
  </w:abstractNum>
  <w:abstractNum w:abstractNumId="24" w15:restartNumberingAfterBreak="0">
    <w:nsid w:val="40E91835"/>
    <w:multiLevelType w:val="hybridMultilevel"/>
    <w:tmpl w:val="D2BAAFF2"/>
    <w:lvl w:ilvl="0" w:tplc="530EB45A">
      <w:start w:val="1"/>
      <w:numFmt w:val="decimal"/>
      <w:lvlText w:val="%1."/>
      <w:lvlJc w:val="left"/>
      <w:pPr>
        <w:ind w:left="720" w:hanging="360"/>
      </w:pPr>
    </w:lvl>
    <w:lvl w:ilvl="1" w:tplc="7046AEBA">
      <w:start w:val="1"/>
      <w:numFmt w:val="lowerLetter"/>
      <w:lvlText w:val="%2."/>
      <w:lvlJc w:val="left"/>
      <w:pPr>
        <w:ind w:left="1440" w:hanging="360"/>
      </w:pPr>
    </w:lvl>
    <w:lvl w:ilvl="2" w:tplc="B2FE6046">
      <w:start w:val="1"/>
      <w:numFmt w:val="lowerRoman"/>
      <w:lvlText w:val="%3."/>
      <w:lvlJc w:val="right"/>
      <w:pPr>
        <w:ind w:left="2160" w:hanging="180"/>
      </w:pPr>
    </w:lvl>
    <w:lvl w:ilvl="3" w:tplc="D17AD7D8">
      <w:start w:val="1"/>
      <w:numFmt w:val="decimal"/>
      <w:lvlText w:val="%4."/>
      <w:lvlJc w:val="left"/>
      <w:pPr>
        <w:ind w:left="2880" w:hanging="360"/>
      </w:pPr>
    </w:lvl>
    <w:lvl w:ilvl="4" w:tplc="232CD3A8">
      <w:start w:val="1"/>
      <w:numFmt w:val="lowerLetter"/>
      <w:lvlText w:val="%5."/>
      <w:lvlJc w:val="left"/>
      <w:pPr>
        <w:ind w:left="3600" w:hanging="360"/>
      </w:pPr>
    </w:lvl>
    <w:lvl w:ilvl="5" w:tplc="93ACBE68">
      <w:start w:val="1"/>
      <w:numFmt w:val="lowerRoman"/>
      <w:lvlText w:val="%6."/>
      <w:lvlJc w:val="right"/>
      <w:pPr>
        <w:ind w:left="4320" w:hanging="180"/>
      </w:pPr>
    </w:lvl>
    <w:lvl w:ilvl="6" w:tplc="2238366C">
      <w:start w:val="1"/>
      <w:numFmt w:val="decimal"/>
      <w:lvlText w:val="%7."/>
      <w:lvlJc w:val="left"/>
      <w:pPr>
        <w:ind w:left="5040" w:hanging="360"/>
      </w:pPr>
    </w:lvl>
    <w:lvl w:ilvl="7" w:tplc="573E774A">
      <w:start w:val="1"/>
      <w:numFmt w:val="lowerLetter"/>
      <w:lvlText w:val="%8."/>
      <w:lvlJc w:val="left"/>
      <w:pPr>
        <w:ind w:left="5760" w:hanging="360"/>
      </w:pPr>
    </w:lvl>
    <w:lvl w:ilvl="8" w:tplc="AD46D32C">
      <w:start w:val="1"/>
      <w:numFmt w:val="lowerRoman"/>
      <w:lvlText w:val="%9."/>
      <w:lvlJc w:val="right"/>
      <w:pPr>
        <w:ind w:left="6480" w:hanging="180"/>
      </w:pPr>
    </w:lvl>
  </w:abstractNum>
  <w:abstractNum w:abstractNumId="25" w15:restartNumberingAfterBreak="0">
    <w:nsid w:val="44A07705"/>
    <w:multiLevelType w:val="hybridMultilevel"/>
    <w:tmpl w:val="39C8F7D0"/>
    <w:lvl w:ilvl="0" w:tplc="AE707DF2">
      <w:start w:val="1"/>
      <w:numFmt w:val="decimal"/>
      <w:lvlText w:val="%1."/>
      <w:lvlJc w:val="left"/>
      <w:pPr>
        <w:ind w:left="720" w:hanging="360"/>
      </w:pPr>
    </w:lvl>
    <w:lvl w:ilvl="1" w:tplc="0908D73C">
      <w:start w:val="3"/>
      <w:numFmt w:val="lowerLetter"/>
      <w:lvlText w:val="%2."/>
      <w:lvlJc w:val="left"/>
      <w:pPr>
        <w:ind w:left="1080" w:hanging="360"/>
      </w:pPr>
    </w:lvl>
    <w:lvl w:ilvl="2" w:tplc="CAF49B6A">
      <w:start w:val="1"/>
      <w:numFmt w:val="lowerRoman"/>
      <w:lvlText w:val="%3."/>
      <w:lvlJc w:val="right"/>
      <w:pPr>
        <w:ind w:left="2160" w:hanging="180"/>
      </w:pPr>
    </w:lvl>
    <w:lvl w:ilvl="3" w:tplc="CD864334">
      <w:start w:val="1"/>
      <w:numFmt w:val="decimal"/>
      <w:lvlText w:val="%4."/>
      <w:lvlJc w:val="left"/>
      <w:pPr>
        <w:ind w:left="2880" w:hanging="360"/>
      </w:pPr>
    </w:lvl>
    <w:lvl w:ilvl="4" w:tplc="6C22AB24">
      <w:start w:val="1"/>
      <w:numFmt w:val="lowerLetter"/>
      <w:lvlText w:val="%5."/>
      <w:lvlJc w:val="left"/>
      <w:pPr>
        <w:ind w:left="3600" w:hanging="360"/>
      </w:pPr>
    </w:lvl>
    <w:lvl w:ilvl="5" w:tplc="1160CCA4">
      <w:start w:val="1"/>
      <w:numFmt w:val="lowerRoman"/>
      <w:lvlText w:val="%6."/>
      <w:lvlJc w:val="right"/>
      <w:pPr>
        <w:ind w:left="4320" w:hanging="180"/>
      </w:pPr>
    </w:lvl>
    <w:lvl w:ilvl="6" w:tplc="45E4B8DA">
      <w:start w:val="1"/>
      <w:numFmt w:val="decimal"/>
      <w:lvlText w:val="%7."/>
      <w:lvlJc w:val="left"/>
      <w:pPr>
        <w:ind w:left="5040" w:hanging="360"/>
      </w:pPr>
    </w:lvl>
    <w:lvl w:ilvl="7" w:tplc="F39AEE4E">
      <w:start w:val="1"/>
      <w:numFmt w:val="lowerLetter"/>
      <w:lvlText w:val="%8."/>
      <w:lvlJc w:val="left"/>
      <w:pPr>
        <w:ind w:left="5760" w:hanging="360"/>
      </w:pPr>
    </w:lvl>
    <w:lvl w:ilvl="8" w:tplc="D256B06C">
      <w:start w:val="1"/>
      <w:numFmt w:val="lowerRoman"/>
      <w:lvlText w:val="%9."/>
      <w:lvlJc w:val="right"/>
      <w:pPr>
        <w:ind w:left="6480" w:hanging="180"/>
      </w:pPr>
    </w:lvl>
  </w:abstractNum>
  <w:abstractNum w:abstractNumId="26" w15:restartNumberingAfterBreak="0">
    <w:nsid w:val="46378615"/>
    <w:multiLevelType w:val="hybridMultilevel"/>
    <w:tmpl w:val="256291CA"/>
    <w:lvl w:ilvl="0" w:tplc="7BE81572">
      <w:start w:val="1"/>
      <w:numFmt w:val="lowerLetter"/>
      <w:lvlText w:val="%1."/>
      <w:lvlJc w:val="left"/>
      <w:pPr>
        <w:ind w:left="1080" w:hanging="360"/>
      </w:pPr>
    </w:lvl>
    <w:lvl w:ilvl="1" w:tplc="132CFA34">
      <w:start w:val="1"/>
      <w:numFmt w:val="lowerLetter"/>
      <w:lvlText w:val="%2."/>
      <w:lvlJc w:val="left"/>
      <w:pPr>
        <w:ind w:left="1440" w:hanging="360"/>
      </w:pPr>
    </w:lvl>
    <w:lvl w:ilvl="2" w:tplc="261688B6">
      <w:start w:val="1"/>
      <w:numFmt w:val="lowerRoman"/>
      <w:lvlText w:val="%3."/>
      <w:lvlJc w:val="right"/>
      <w:pPr>
        <w:ind w:left="2160" w:hanging="180"/>
      </w:pPr>
    </w:lvl>
    <w:lvl w:ilvl="3" w:tplc="16564CD6">
      <w:start w:val="1"/>
      <w:numFmt w:val="decimal"/>
      <w:lvlText w:val="%4."/>
      <w:lvlJc w:val="left"/>
      <w:pPr>
        <w:ind w:left="2880" w:hanging="360"/>
      </w:pPr>
    </w:lvl>
    <w:lvl w:ilvl="4" w:tplc="459E2FD6">
      <w:start w:val="1"/>
      <w:numFmt w:val="lowerLetter"/>
      <w:lvlText w:val="%5."/>
      <w:lvlJc w:val="left"/>
      <w:pPr>
        <w:ind w:left="3600" w:hanging="360"/>
      </w:pPr>
    </w:lvl>
    <w:lvl w:ilvl="5" w:tplc="73841B3C">
      <w:start w:val="1"/>
      <w:numFmt w:val="lowerRoman"/>
      <w:lvlText w:val="%6."/>
      <w:lvlJc w:val="right"/>
      <w:pPr>
        <w:ind w:left="4320" w:hanging="180"/>
      </w:pPr>
    </w:lvl>
    <w:lvl w:ilvl="6" w:tplc="3162F4E2">
      <w:start w:val="1"/>
      <w:numFmt w:val="decimal"/>
      <w:lvlText w:val="%7."/>
      <w:lvlJc w:val="left"/>
      <w:pPr>
        <w:ind w:left="5040" w:hanging="360"/>
      </w:pPr>
    </w:lvl>
    <w:lvl w:ilvl="7" w:tplc="445AB7A2">
      <w:start w:val="1"/>
      <w:numFmt w:val="lowerLetter"/>
      <w:lvlText w:val="%8."/>
      <w:lvlJc w:val="left"/>
      <w:pPr>
        <w:ind w:left="5760" w:hanging="360"/>
      </w:pPr>
    </w:lvl>
    <w:lvl w:ilvl="8" w:tplc="5AEA207A">
      <w:start w:val="1"/>
      <w:numFmt w:val="lowerRoman"/>
      <w:lvlText w:val="%9."/>
      <w:lvlJc w:val="right"/>
      <w:pPr>
        <w:ind w:left="6480" w:hanging="180"/>
      </w:pPr>
    </w:lvl>
  </w:abstractNum>
  <w:abstractNum w:abstractNumId="27" w15:restartNumberingAfterBreak="0">
    <w:nsid w:val="48FCA383"/>
    <w:multiLevelType w:val="hybridMultilevel"/>
    <w:tmpl w:val="1CC65768"/>
    <w:lvl w:ilvl="0" w:tplc="B142AB7C">
      <w:start w:val="1"/>
      <w:numFmt w:val="upperLetter"/>
      <w:lvlText w:val="%1."/>
      <w:lvlJc w:val="left"/>
      <w:pPr>
        <w:ind w:left="720" w:hanging="360"/>
      </w:pPr>
    </w:lvl>
    <w:lvl w:ilvl="1" w:tplc="21A89D70">
      <w:start w:val="1"/>
      <w:numFmt w:val="lowerLetter"/>
      <w:lvlText w:val="%2."/>
      <w:lvlJc w:val="left"/>
      <w:pPr>
        <w:ind w:left="1440" w:hanging="360"/>
      </w:pPr>
    </w:lvl>
    <w:lvl w:ilvl="2" w:tplc="4DC04D5C">
      <w:start w:val="1"/>
      <w:numFmt w:val="lowerRoman"/>
      <w:lvlText w:val="%3."/>
      <w:lvlJc w:val="right"/>
      <w:pPr>
        <w:ind w:left="2160" w:hanging="180"/>
      </w:pPr>
    </w:lvl>
    <w:lvl w:ilvl="3" w:tplc="42122840">
      <w:start w:val="1"/>
      <w:numFmt w:val="decimal"/>
      <w:lvlText w:val="%4."/>
      <w:lvlJc w:val="left"/>
      <w:pPr>
        <w:ind w:left="2880" w:hanging="360"/>
      </w:pPr>
    </w:lvl>
    <w:lvl w:ilvl="4" w:tplc="9A8C6AEA">
      <w:start w:val="1"/>
      <w:numFmt w:val="lowerLetter"/>
      <w:lvlText w:val="%5."/>
      <w:lvlJc w:val="left"/>
      <w:pPr>
        <w:ind w:left="3600" w:hanging="360"/>
      </w:pPr>
    </w:lvl>
    <w:lvl w:ilvl="5" w:tplc="1430E59C">
      <w:start w:val="1"/>
      <w:numFmt w:val="lowerRoman"/>
      <w:lvlText w:val="%6."/>
      <w:lvlJc w:val="right"/>
      <w:pPr>
        <w:ind w:left="4320" w:hanging="180"/>
      </w:pPr>
    </w:lvl>
    <w:lvl w:ilvl="6" w:tplc="309A0182">
      <w:start w:val="1"/>
      <w:numFmt w:val="decimal"/>
      <w:lvlText w:val="%7."/>
      <w:lvlJc w:val="left"/>
      <w:pPr>
        <w:ind w:left="5040" w:hanging="360"/>
      </w:pPr>
    </w:lvl>
    <w:lvl w:ilvl="7" w:tplc="1FA45CC8">
      <w:start w:val="1"/>
      <w:numFmt w:val="lowerLetter"/>
      <w:lvlText w:val="%8."/>
      <w:lvlJc w:val="left"/>
      <w:pPr>
        <w:ind w:left="5760" w:hanging="360"/>
      </w:pPr>
    </w:lvl>
    <w:lvl w:ilvl="8" w:tplc="F176D7CA">
      <w:start w:val="1"/>
      <w:numFmt w:val="lowerRoman"/>
      <w:lvlText w:val="%9."/>
      <w:lvlJc w:val="right"/>
      <w:pPr>
        <w:ind w:left="6480" w:hanging="180"/>
      </w:pPr>
    </w:lvl>
  </w:abstractNum>
  <w:abstractNum w:abstractNumId="28" w15:restartNumberingAfterBreak="0">
    <w:nsid w:val="49D070F1"/>
    <w:multiLevelType w:val="hybridMultilevel"/>
    <w:tmpl w:val="CC1602CE"/>
    <w:lvl w:ilvl="0" w:tplc="F69ED45E">
      <w:start w:val="1"/>
      <w:numFmt w:val="decimal"/>
      <w:lvlText w:val="%1."/>
      <w:lvlJc w:val="left"/>
      <w:pPr>
        <w:ind w:left="720" w:hanging="360"/>
      </w:pPr>
    </w:lvl>
    <w:lvl w:ilvl="1" w:tplc="CB46F178">
      <w:start w:val="1"/>
      <w:numFmt w:val="lowerLetter"/>
      <w:lvlText w:val="%2."/>
      <w:lvlJc w:val="left"/>
      <w:pPr>
        <w:ind w:left="1440" w:hanging="360"/>
      </w:pPr>
    </w:lvl>
    <w:lvl w:ilvl="2" w:tplc="327641BC">
      <w:start w:val="1"/>
      <w:numFmt w:val="lowerRoman"/>
      <w:lvlText w:val="%3."/>
      <w:lvlJc w:val="right"/>
      <w:pPr>
        <w:ind w:left="2160" w:hanging="180"/>
      </w:pPr>
    </w:lvl>
    <w:lvl w:ilvl="3" w:tplc="1FD0D3EC">
      <w:start w:val="1"/>
      <w:numFmt w:val="decimal"/>
      <w:lvlText w:val="%4."/>
      <w:lvlJc w:val="left"/>
      <w:pPr>
        <w:ind w:left="2880" w:hanging="360"/>
      </w:pPr>
    </w:lvl>
    <w:lvl w:ilvl="4" w:tplc="9C46A2AC">
      <w:start w:val="1"/>
      <w:numFmt w:val="lowerLetter"/>
      <w:lvlText w:val="%5."/>
      <w:lvlJc w:val="left"/>
      <w:pPr>
        <w:ind w:left="3600" w:hanging="360"/>
      </w:pPr>
    </w:lvl>
    <w:lvl w:ilvl="5" w:tplc="2C0AC3E4">
      <w:start w:val="1"/>
      <w:numFmt w:val="lowerRoman"/>
      <w:lvlText w:val="%6."/>
      <w:lvlJc w:val="right"/>
      <w:pPr>
        <w:ind w:left="4320" w:hanging="180"/>
      </w:pPr>
    </w:lvl>
    <w:lvl w:ilvl="6" w:tplc="B5F04000">
      <w:start w:val="1"/>
      <w:numFmt w:val="decimal"/>
      <w:lvlText w:val="%7."/>
      <w:lvlJc w:val="left"/>
      <w:pPr>
        <w:ind w:left="5040" w:hanging="360"/>
      </w:pPr>
    </w:lvl>
    <w:lvl w:ilvl="7" w:tplc="8EBE9B50">
      <w:start w:val="1"/>
      <w:numFmt w:val="lowerLetter"/>
      <w:lvlText w:val="%8."/>
      <w:lvlJc w:val="left"/>
      <w:pPr>
        <w:ind w:left="5760" w:hanging="360"/>
      </w:pPr>
    </w:lvl>
    <w:lvl w:ilvl="8" w:tplc="BC72ED8A">
      <w:start w:val="1"/>
      <w:numFmt w:val="lowerRoman"/>
      <w:lvlText w:val="%9."/>
      <w:lvlJc w:val="right"/>
      <w:pPr>
        <w:ind w:left="6480" w:hanging="180"/>
      </w:pPr>
    </w:lvl>
  </w:abstractNum>
  <w:abstractNum w:abstractNumId="29" w15:restartNumberingAfterBreak="0">
    <w:nsid w:val="50B265EB"/>
    <w:multiLevelType w:val="hybridMultilevel"/>
    <w:tmpl w:val="1DFE2188"/>
    <w:lvl w:ilvl="0" w:tplc="A4EC98BC">
      <w:start w:val="1"/>
      <w:numFmt w:val="decimal"/>
      <w:lvlText w:val="%1."/>
      <w:lvlJc w:val="left"/>
      <w:pPr>
        <w:ind w:left="720" w:hanging="360"/>
      </w:pPr>
    </w:lvl>
    <w:lvl w:ilvl="1" w:tplc="0936AB9A">
      <w:start w:val="3"/>
      <w:numFmt w:val="lowerLetter"/>
      <w:lvlText w:val="%2."/>
      <w:lvlJc w:val="left"/>
      <w:pPr>
        <w:ind w:left="1080" w:hanging="360"/>
      </w:pPr>
    </w:lvl>
    <w:lvl w:ilvl="2" w:tplc="AEE4F68E">
      <w:start w:val="1"/>
      <w:numFmt w:val="lowerRoman"/>
      <w:lvlText w:val="%3."/>
      <w:lvlJc w:val="right"/>
      <w:pPr>
        <w:ind w:left="2160" w:hanging="180"/>
      </w:pPr>
    </w:lvl>
    <w:lvl w:ilvl="3" w:tplc="36DE4902">
      <w:start w:val="1"/>
      <w:numFmt w:val="decimal"/>
      <w:lvlText w:val="%4."/>
      <w:lvlJc w:val="left"/>
      <w:pPr>
        <w:ind w:left="2880" w:hanging="360"/>
      </w:pPr>
    </w:lvl>
    <w:lvl w:ilvl="4" w:tplc="1FAEBA96">
      <w:start w:val="1"/>
      <w:numFmt w:val="lowerLetter"/>
      <w:lvlText w:val="%5."/>
      <w:lvlJc w:val="left"/>
      <w:pPr>
        <w:ind w:left="3600" w:hanging="360"/>
      </w:pPr>
    </w:lvl>
    <w:lvl w:ilvl="5" w:tplc="7AD6E8A6">
      <w:start w:val="1"/>
      <w:numFmt w:val="lowerRoman"/>
      <w:lvlText w:val="%6."/>
      <w:lvlJc w:val="right"/>
      <w:pPr>
        <w:ind w:left="4320" w:hanging="180"/>
      </w:pPr>
    </w:lvl>
    <w:lvl w:ilvl="6" w:tplc="E68E5370">
      <w:start w:val="1"/>
      <w:numFmt w:val="decimal"/>
      <w:lvlText w:val="%7."/>
      <w:lvlJc w:val="left"/>
      <w:pPr>
        <w:ind w:left="5040" w:hanging="360"/>
      </w:pPr>
    </w:lvl>
    <w:lvl w:ilvl="7" w:tplc="82266E32">
      <w:start w:val="1"/>
      <w:numFmt w:val="lowerLetter"/>
      <w:lvlText w:val="%8."/>
      <w:lvlJc w:val="left"/>
      <w:pPr>
        <w:ind w:left="5760" w:hanging="360"/>
      </w:pPr>
    </w:lvl>
    <w:lvl w:ilvl="8" w:tplc="DE6EB5A8">
      <w:start w:val="1"/>
      <w:numFmt w:val="lowerRoman"/>
      <w:lvlText w:val="%9."/>
      <w:lvlJc w:val="right"/>
      <w:pPr>
        <w:ind w:left="6480" w:hanging="180"/>
      </w:pPr>
    </w:lvl>
  </w:abstractNum>
  <w:abstractNum w:abstractNumId="30" w15:restartNumberingAfterBreak="0">
    <w:nsid w:val="52658021"/>
    <w:multiLevelType w:val="hybridMultilevel"/>
    <w:tmpl w:val="4126D598"/>
    <w:lvl w:ilvl="0" w:tplc="B1F23292">
      <w:start w:val="1"/>
      <w:numFmt w:val="decimal"/>
      <w:lvlText w:val="%1."/>
      <w:lvlJc w:val="left"/>
      <w:pPr>
        <w:ind w:left="720" w:hanging="360"/>
      </w:pPr>
    </w:lvl>
    <w:lvl w:ilvl="1" w:tplc="689C8118">
      <w:start w:val="1"/>
      <w:numFmt w:val="lowerLetter"/>
      <w:lvlText w:val="%2."/>
      <w:lvlJc w:val="left"/>
      <w:pPr>
        <w:ind w:left="1080" w:hanging="360"/>
      </w:pPr>
    </w:lvl>
    <w:lvl w:ilvl="2" w:tplc="0AC0BED4">
      <w:start w:val="1"/>
      <w:numFmt w:val="lowerRoman"/>
      <w:lvlText w:val="%3."/>
      <w:lvlJc w:val="right"/>
      <w:pPr>
        <w:ind w:left="2160" w:hanging="180"/>
      </w:pPr>
    </w:lvl>
    <w:lvl w:ilvl="3" w:tplc="5B66E6CE">
      <w:start w:val="1"/>
      <w:numFmt w:val="decimal"/>
      <w:lvlText w:val="%4."/>
      <w:lvlJc w:val="left"/>
      <w:pPr>
        <w:ind w:left="2880" w:hanging="360"/>
      </w:pPr>
    </w:lvl>
    <w:lvl w:ilvl="4" w:tplc="20E2E6E4">
      <w:start w:val="1"/>
      <w:numFmt w:val="lowerLetter"/>
      <w:lvlText w:val="%5."/>
      <w:lvlJc w:val="left"/>
      <w:pPr>
        <w:ind w:left="3600" w:hanging="360"/>
      </w:pPr>
    </w:lvl>
    <w:lvl w:ilvl="5" w:tplc="418E6722">
      <w:start w:val="1"/>
      <w:numFmt w:val="lowerRoman"/>
      <w:lvlText w:val="%6."/>
      <w:lvlJc w:val="right"/>
      <w:pPr>
        <w:ind w:left="4320" w:hanging="180"/>
      </w:pPr>
    </w:lvl>
    <w:lvl w:ilvl="6" w:tplc="FDE6F364">
      <w:start w:val="1"/>
      <w:numFmt w:val="decimal"/>
      <w:lvlText w:val="%7."/>
      <w:lvlJc w:val="left"/>
      <w:pPr>
        <w:ind w:left="5040" w:hanging="360"/>
      </w:pPr>
    </w:lvl>
    <w:lvl w:ilvl="7" w:tplc="FC5ACCFC">
      <w:start w:val="1"/>
      <w:numFmt w:val="lowerLetter"/>
      <w:lvlText w:val="%8."/>
      <w:lvlJc w:val="left"/>
      <w:pPr>
        <w:ind w:left="5760" w:hanging="360"/>
      </w:pPr>
    </w:lvl>
    <w:lvl w:ilvl="8" w:tplc="83BC349E">
      <w:start w:val="1"/>
      <w:numFmt w:val="lowerRoman"/>
      <w:lvlText w:val="%9."/>
      <w:lvlJc w:val="right"/>
      <w:pPr>
        <w:ind w:left="6480" w:hanging="180"/>
      </w:pPr>
    </w:lvl>
  </w:abstractNum>
  <w:abstractNum w:abstractNumId="31" w15:restartNumberingAfterBreak="0">
    <w:nsid w:val="53FAE661"/>
    <w:multiLevelType w:val="hybridMultilevel"/>
    <w:tmpl w:val="1C52FC96"/>
    <w:lvl w:ilvl="0" w:tplc="D49C0538">
      <w:start w:val="1"/>
      <w:numFmt w:val="decimal"/>
      <w:lvlText w:val="%1."/>
      <w:lvlJc w:val="left"/>
      <w:pPr>
        <w:ind w:left="720" w:hanging="360"/>
      </w:pPr>
    </w:lvl>
    <w:lvl w:ilvl="1" w:tplc="8C3411E8">
      <w:start w:val="3"/>
      <w:numFmt w:val="lowerLetter"/>
      <w:lvlText w:val="%2."/>
      <w:lvlJc w:val="left"/>
      <w:pPr>
        <w:ind w:left="1080" w:hanging="360"/>
      </w:pPr>
    </w:lvl>
    <w:lvl w:ilvl="2" w:tplc="49D61A6E">
      <w:start w:val="1"/>
      <w:numFmt w:val="lowerRoman"/>
      <w:lvlText w:val="%3."/>
      <w:lvlJc w:val="right"/>
      <w:pPr>
        <w:ind w:left="2160" w:hanging="180"/>
      </w:pPr>
    </w:lvl>
    <w:lvl w:ilvl="3" w:tplc="5BECD288">
      <w:start w:val="1"/>
      <w:numFmt w:val="decimal"/>
      <w:lvlText w:val="%4."/>
      <w:lvlJc w:val="left"/>
      <w:pPr>
        <w:ind w:left="2880" w:hanging="360"/>
      </w:pPr>
    </w:lvl>
    <w:lvl w:ilvl="4" w:tplc="2858233A">
      <w:start w:val="1"/>
      <w:numFmt w:val="lowerLetter"/>
      <w:lvlText w:val="%5."/>
      <w:lvlJc w:val="left"/>
      <w:pPr>
        <w:ind w:left="3600" w:hanging="360"/>
      </w:pPr>
    </w:lvl>
    <w:lvl w:ilvl="5" w:tplc="DCE258CE">
      <w:start w:val="1"/>
      <w:numFmt w:val="lowerRoman"/>
      <w:lvlText w:val="%6."/>
      <w:lvlJc w:val="right"/>
      <w:pPr>
        <w:ind w:left="4320" w:hanging="180"/>
      </w:pPr>
    </w:lvl>
    <w:lvl w:ilvl="6" w:tplc="4AB6B17A">
      <w:start w:val="1"/>
      <w:numFmt w:val="decimal"/>
      <w:lvlText w:val="%7."/>
      <w:lvlJc w:val="left"/>
      <w:pPr>
        <w:ind w:left="5040" w:hanging="360"/>
      </w:pPr>
    </w:lvl>
    <w:lvl w:ilvl="7" w:tplc="0868D52A">
      <w:start w:val="1"/>
      <w:numFmt w:val="lowerLetter"/>
      <w:lvlText w:val="%8."/>
      <w:lvlJc w:val="left"/>
      <w:pPr>
        <w:ind w:left="5760" w:hanging="360"/>
      </w:pPr>
    </w:lvl>
    <w:lvl w:ilvl="8" w:tplc="2EAAB4F8">
      <w:start w:val="1"/>
      <w:numFmt w:val="lowerRoman"/>
      <w:lvlText w:val="%9."/>
      <w:lvlJc w:val="right"/>
      <w:pPr>
        <w:ind w:left="6480" w:hanging="180"/>
      </w:pPr>
    </w:lvl>
  </w:abstractNum>
  <w:abstractNum w:abstractNumId="32" w15:restartNumberingAfterBreak="0">
    <w:nsid w:val="540DCDE6"/>
    <w:multiLevelType w:val="hybridMultilevel"/>
    <w:tmpl w:val="338287C8"/>
    <w:lvl w:ilvl="0" w:tplc="A47EEC44">
      <w:start w:val="3"/>
      <w:numFmt w:val="lowerLetter"/>
      <w:lvlText w:val="%1."/>
      <w:lvlJc w:val="left"/>
      <w:pPr>
        <w:ind w:left="1080" w:hanging="360"/>
      </w:pPr>
    </w:lvl>
    <w:lvl w:ilvl="1" w:tplc="8208CE86">
      <w:start w:val="1"/>
      <w:numFmt w:val="lowerLetter"/>
      <w:lvlText w:val="%2."/>
      <w:lvlJc w:val="left"/>
      <w:pPr>
        <w:ind w:left="1440" w:hanging="360"/>
      </w:pPr>
    </w:lvl>
    <w:lvl w:ilvl="2" w:tplc="62247648">
      <w:start w:val="1"/>
      <w:numFmt w:val="lowerRoman"/>
      <w:lvlText w:val="%3."/>
      <w:lvlJc w:val="right"/>
      <w:pPr>
        <w:ind w:left="2160" w:hanging="180"/>
      </w:pPr>
    </w:lvl>
    <w:lvl w:ilvl="3" w:tplc="0C06810C">
      <w:start w:val="1"/>
      <w:numFmt w:val="decimal"/>
      <w:lvlText w:val="%4."/>
      <w:lvlJc w:val="left"/>
      <w:pPr>
        <w:ind w:left="2880" w:hanging="360"/>
      </w:pPr>
    </w:lvl>
    <w:lvl w:ilvl="4" w:tplc="4BA2EAF4">
      <w:start w:val="1"/>
      <w:numFmt w:val="lowerLetter"/>
      <w:lvlText w:val="%5."/>
      <w:lvlJc w:val="left"/>
      <w:pPr>
        <w:ind w:left="3600" w:hanging="360"/>
      </w:pPr>
    </w:lvl>
    <w:lvl w:ilvl="5" w:tplc="193EDF94">
      <w:start w:val="1"/>
      <w:numFmt w:val="lowerRoman"/>
      <w:lvlText w:val="%6."/>
      <w:lvlJc w:val="right"/>
      <w:pPr>
        <w:ind w:left="4320" w:hanging="180"/>
      </w:pPr>
    </w:lvl>
    <w:lvl w:ilvl="6" w:tplc="E6DC05D2">
      <w:start w:val="1"/>
      <w:numFmt w:val="decimal"/>
      <w:lvlText w:val="%7."/>
      <w:lvlJc w:val="left"/>
      <w:pPr>
        <w:ind w:left="5040" w:hanging="360"/>
      </w:pPr>
    </w:lvl>
    <w:lvl w:ilvl="7" w:tplc="86D62B12">
      <w:start w:val="1"/>
      <w:numFmt w:val="lowerLetter"/>
      <w:lvlText w:val="%8."/>
      <w:lvlJc w:val="left"/>
      <w:pPr>
        <w:ind w:left="5760" w:hanging="360"/>
      </w:pPr>
    </w:lvl>
    <w:lvl w:ilvl="8" w:tplc="D7907150">
      <w:start w:val="1"/>
      <w:numFmt w:val="lowerRoman"/>
      <w:lvlText w:val="%9."/>
      <w:lvlJc w:val="right"/>
      <w:pPr>
        <w:ind w:left="6480" w:hanging="180"/>
      </w:pPr>
    </w:lvl>
  </w:abstractNum>
  <w:abstractNum w:abstractNumId="33" w15:restartNumberingAfterBreak="0">
    <w:nsid w:val="54612838"/>
    <w:multiLevelType w:val="hybridMultilevel"/>
    <w:tmpl w:val="8EB659A0"/>
    <w:lvl w:ilvl="0" w:tplc="CEEE284E">
      <w:start w:val="1"/>
      <w:numFmt w:val="decimal"/>
      <w:lvlText w:val="%1."/>
      <w:lvlJc w:val="left"/>
      <w:pPr>
        <w:ind w:left="720" w:hanging="360"/>
      </w:pPr>
    </w:lvl>
    <w:lvl w:ilvl="1" w:tplc="82B61756">
      <w:start w:val="1"/>
      <w:numFmt w:val="lowerLetter"/>
      <w:lvlText w:val="%2."/>
      <w:lvlJc w:val="left"/>
      <w:pPr>
        <w:ind w:left="1440" w:hanging="360"/>
      </w:pPr>
    </w:lvl>
    <w:lvl w:ilvl="2" w:tplc="986AC9B4">
      <w:start w:val="1"/>
      <w:numFmt w:val="lowerRoman"/>
      <w:lvlText w:val="%3."/>
      <w:lvlJc w:val="right"/>
      <w:pPr>
        <w:ind w:left="2160" w:hanging="180"/>
      </w:pPr>
    </w:lvl>
    <w:lvl w:ilvl="3" w:tplc="B8505F2C">
      <w:start w:val="1"/>
      <w:numFmt w:val="decimal"/>
      <w:lvlText w:val="%4."/>
      <w:lvlJc w:val="left"/>
      <w:pPr>
        <w:ind w:left="2880" w:hanging="360"/>
      </w:pPr>
    </w:lvl>
    <w:lvl w:ilvl="4" w:tplc="77C09602">
      <w:start w:val="1"/>
      <w:numFmt w:val="lowerLetter"/>
      <w:lvlText w:val="%5."/>
      <w:lvlJc w:val="left"/>
      <w:pPr>
        <w:ind w:left="3600" w:hanging="360"/>
      </w:pPr>
    </w:lvl>
    <w:lvl w:ilvl="5" w:tplc="3C0277C2">
      <w:start w:val="1"/>
      <w:numFmt w:val="lowerRoman"/>
      <w:lvlText w:val="%6."/>
      <w:lvlJc w:val="right"/>
      <w:pPr>
        <w:ind w:left="4320" w:hanging="180"/>
      </w:pPr>
    </w:lvl>
    <w:lvl w:ilvl="6" w:tplc="E5940B4C">
      <w:start w:val="1"/>
      <w:numFmt w:val="decimal"/>
      <w:lvlText w:val="%7."/>
      <w:lvlJc w:val="left"/>
      <w:pPr>
        <w:ind w:left="5040" w:hanging="360"/>
      </w:pPr>
    </w:lvl>
    <w:lvl w:ilvl="7" w:tplc="D71CE0F2">
      <w:start w:val="1"/>
      <w:numFmt w:val="lowerLetter"/>
      <w:lvlText w:val="%8."/>
      <w:lvlJc w:val="left"/>
      <w:pPr>
        <w:ind w:left="5760" w:hanging="360"/>
      </w:pPr>
    </w:lvl>
    <w:lvl w:ilvl="8" w:tplc="4BA2E234">
      <w:start w:val="1"/>
      <w:numFmt w:val="lowerRoman"/>
      <w:lvlText w:val="%9."/>
      <w:lvlJc w:val="right"/>
      <w:pPr>
        <w:ind w:left="6480" w:hanging="180"/>
      </w:pPr>
    </w:lvl>
  </w:abstractNum>
  <w:abstractNum w:abstractNumId="34" w15:restartNumberingAfterBreak="0">
    <w:nsid w:val="5485A4B9"/>
    <w:multiLevelType w:val="hybridMultilevel"/>
    <w:tmpl w:val="C7349B3C"/>
    <w:lvl w:ilvl="0" w:tplc="EBB4ED34">
      <w:start w:val="4"/>
      <w:numFmt w:val="lowerLetter"/>
      <w:lvlText w:val="%1."/>
      <w:lvlJc w:val="left"/>
      <w:pPr>
        <w:ind w:left="1080" w:hanging="360"/>
      </w:pPr>
    </w:lvl>
    <w:lvl w:ilvl="1" w:tplc="970AE1F6">
      <w:start w:val="1"/>
      <w:numFmt w:val="lowerLetter"/>
      <w:lvlText w:val="%2."/>
      <w:lvlJc w:val="left"/>
      <w:pPr>
        <w:ind w:left="1440" w:hanging="360"/>
      </w:pPr>
    </w:lvl>
    <w:lvl w:ilvl="2" w:tplc="43EAB862">
      <w:start w:val="1"/>
      <w:numFmt w:val="lowerRoman"/>
      <w:lvlText w:val="%3."/>
      <w:lvlJc w:val="right"/>
      <w:pPr>
        <w:ind w:left="2160" w:hanging="180"/>
      </w:pPr>
    </w:lvl>
    <w:lvl w:ilvl="3" w:tplc="13364188">
      <w:start w:val="1"/>
      <w:numFmt w:val="decimal"/>
      <w:lvlText w:val="%4."/>
      <w:lvlJc w:val="left"/>
      <w:pPr>
        <w:ind w:left="2880" w:hanging="360"/>
      </w:pPr>
    </w:lvl>
    <w:lvl w:ilvl="4" w:tplc="7BEA4C5A">
      <w:start w:val="1"/>
      <w:numFmt w:val="lowerLetter"/>
      <w:lvlText w:val="%5."/>
      <w:lvlJc w:val="left"/>
      <w:pPr>
        <w:ind w:left="3600" w:hanging="360"/>
      </w:pPr>
    </w:lvl>
    <w:lvl w:ilvl="5" w:tplc="715C5ED6">
      <w:start w:val="1"/>
      <w:numFmt w:val="lowerRoman"/>
      <w:lvlText w:val="%6."/>
      <w:lvlJc w:val="right"/>
      <w:pPr>
        <w:ind w:left="4320" w:hanging="180"/>
      </w:pPr>
    </w:lvl>
    <w:lvl w:ilvl="6" w:tplc="C0EA4CBA">
      <w:start w:val="1"/>
      <w:numFmt w:val="decimal"/>
      <w:lvlText w:val="%7."/>
      <w:lvlJc w:val="left"/>
      <w:pPr>
        <w:ind w:left="5040" w:hanging="360"/>
      </w:pPr>
    </w:lvl>
    <w:lvl w:ilvl="7" w:tplc="D16496B8">
      <w:start w:val="1"/>
      <w:numFmt w:val="lowerLetter"/>
      <w:lvlText w:val="%8."/>
      <w:lvlJc w:val="left"/>
      <w:pPr>
        <w:ind w:left="5760" w:hanging="360"/>
      </w:pPr>
    </w:lvl>
    <w:lvl w:ilvl="8" w:tplc="94AE7812">
      <w:start w:val="1"/>
      <w:numFmt w:val="lowerRoman"/>
      <w:lvlText w:val="%9."/>
      <w:lvlJc w:val="right"/>
      <w:pPr>
        <w:ind w:left="6480" w:hanging="180"/>
      </w:pPr>
    </w:lvl>
  </w:abstractNum>
  <w:abstractNum w:abstractNumId="35" w15:restartNumberingAfterBreak="0">
    <w:nsid w:val="55C91BE3"/>
    <w:multiLevelType w:val="hybridMultilevel"/>
    <w:tmpl w:val="D0DC0C30"/>
    <w:lvl w:ilvl="0" w:tplc="D4787AA6">
      <w:start w:val="1"/>
      <w:numFmt w:val="bullet"/>
      <w:lvlText w:val="-"/>
      <w:lvlJc w:val="left"/>
      <w:pPr>
        <w:ind w:left="720" w:hanging="360"/>
      </w:pPr>
      <w:rPr>
        <w:rFonts w:ascii="Calibri" w:hAnsi="Calibri" w:hint="default"/>
      </w:rPr>
    </w:lvl>
    <w:lvl w:ilvl="1" w:tplc="9E7A1EDE">
      <w:start w:val="1"/>
      <w:numFmt w:val="bullet"/>
      <w:lvlText w:val="o"/>
      <w:lvlJc w:val="left"/>
      <w:pPr>
        <w:ind w:left="1440" w:hanging="360"/>
      </w:pPr>
      <w:rPr>
        <w:rFonts w:ascii="Courier New" w:hAnsi="Courier New" w:hint="default"/>
      </w:rPr>
    </w:lvl>
    <w:lvl w:ilvl="2" w:tplc="787EE254">
      <w:start w:val="1"/>
      <w:numFmt w:val="bullet"/>
      <w:lvlText w:val=""/>
      <w:lvlJc w:val="left"/>
      <w:pPr>
        <w:ind w:left="2160" w:hanging="360"/>
      </w:pPr>
      <w:rPr>
        <w:rFonts w:ascii="Wingdings" w:hAnsi="Wingdings" w:hint="default"/>
      </w:rPr>
    </w:lvl>
    <w:lvl w:ilvl="3" w:tplc="5DC25AD6">
      <w:start w:val="1"/>
      <w:numFmt w:val="bullet"/>
      <w:lvlText w:val=""/>
      <w:lvlJc w:val="left"/>
      <w:pPr>
        <w:ind w:left="2880" w:hanging="360"/>
      </w:pPr>
      <w:rPr>
        <w:rFonts w:ascii="Symbol" w:hAnsi="Symbol" w:hint="default"/>
      </w:rPr>
    </w:lvl>
    <w:lvl w:ilvl="4" w:tplc="2C9E1DD6">
      <w:start w:val="1"/>
      <w:numFmt w:val="bullet"/>
      <w:lvlText w:val="o"/>
      <w:lvlJc w:val="left"/>
      <w:pPr>
        <w:ind w:left="3600" w:hanging="360"/>
      </w:pPr>
      <w:rPr>
        <w:rFonts w:ascii="Courier New" w:hAnsi="Courier New" w:hint="default"/>
      </w:rPr>
    </w:lvl>
    <w:lvl w:ilvl="5" w:tplc="FE408FFE">
      <w:start w:val="1"/>
      <w:numFmt w:val="bullet"/>
      <w:lvlText w:val=""/>
      <w:lvlJc w:val="left"/>
      <w:pPr>
        <w:ind w:left="4320" w:hanging="360"/>
      </w:pPr>
      <w:rPr>
        <w:rFonts w:ascii="Wingdings" w:hAnsi="Wingdings" w:hint="default"/>
      </w:rPr>
    </w:lvl>
    <w:lvl w:ilvl="6" w:tplc="6F023F7E">
      <w:start w:val="1"/>
      <w:numFmt w:val="bullet"/>
      <w:lvlText w:val=""/>
      <w:lvlJc w:val="left"/>
      <w:pPr>
        <w:ind w:left="5040" w:hanging="360"/>
      </w:pPr>
      <w:rPr>
        <w:rFonts w:ascii="Symbol" w:hAnsi="Symbol" w:hint="default"/>
      </w:rPr>
    </w:lvl>
    <w:lvl w:ilvl="7" w:tplc="10340480">
      <w:start w:val="1"/>
      <w:numFmt w:val="bullet"/>
      <w:lvlText w:val="o"/>
      <w:lvlJc w:val="left"/>
      <w:pPr>
        <w:ind w:left="5760" w:hanging="360"/>
      </w:pPr>
      <w:rPr>
        <w:rFonts w:ascii="Courier New" w:hAnsi="Courier New" w:hint="default"/>
      </w:rPr>
    </w:lvl>
    <w:lvl w:ilvl="8" w:tplc="EAC637CC">
      <w:start w:val="1"/>
      <w:numFmt w:val="bullet"/>
      <w:lvlText w:val=""/>
      <w:lvlJc w:val="left"/>
      <w:pPr>
        <w:ind w:left="6480" w:hanging="360"/>
      </w:pPr>
      <w:rPr>
        <w:rFonts w:ascii="Wingdings" w:hAnsi="Wingdings" w:hint="default"/>
      </w:rPr>
    </w:lvl>
  </w:abstractNum>
  <w:abstractNum w:abstractNumId="36" w15:restartNumberingAfterBreak="0">
    <w:nsid w:val="5777C9D4"/>
    <w:multiLevelType w:val="hybridMultilevel"/>
    <w:tmpl w:val="A482B330"/>
    <w:lvl w:ilvl="0" w:tplc="BA9478C0">
      <w:start w:val="1"/>
      <w:numFmt w:val="decimal"/>
      <w:lvlText w:val="%1."/>
      <w:lvlJc w:val="left"/>
      <w:pPr>
        <w:ind w:left="720" w:hanging="360"/>
      </w:pPr>
    </w:lvl>
    <w:lvl w:ilvl="1" w:tplc="DB48D4CA">
      <w:start w:val="2"/>
      <w:numFmt w:val="lowerLetter"/>
      <w:lvlText w:val="%2."/>
      <w:lvlJc w:val="left"/>
      <w:pPr>
        <w:ind w:left="1080" w:hanging="360"/>
      </w:pPr>
    </w:lvl>
    <w:lvl w:ilvl="2" w:tplc="EAC4EB08">
      <w:start w:val="1"/>
      <w:numFmt w:val="lowerRoman"/>
      <w:lvlText w:val="%3."/>
      <w:lvlJc w:val="right"/>
      <w:pPr>
        <w:ind w:left="2160" w:hanging="180"/>
      </w:pPr>
    </w:lvl>
    <w:lvl w:ilvl="3" w:tplc="1D4A024C">
      <w:start w:val="1"/>
      <w:numFmt w:val="decimal"/>
      <w:lvlText w:val="%4."/>
      <w:lvlJc w:val="left"/>
      <w:pPr>
        <w:ind w:left="2880" w:hanging="360"/>
      </w:pPr>
    </w:lvl>
    <w:lvl w:ilvl="4" w:tplc="5F547670">
      <w:start w:val="1"/>
      <w:numFmt w:val="lowerLetter"/>
      <w:lvlText w:val="%5."/>
      <w:lvlJc w:val="left"/>
      <w:pPr>
        <w:ind w:left="3600" w:hanging="360"/>
      </w:pPr>
    </w:lvl>
    <w:lvl w:ilvl="5" w:tplc="1AE4FC5A">
      <w:start w:val="1"/>
      <w:numFmt w:val="lowerRoman"/>
      <w:lvlText w:val="%6."/>
      <w:lvlJc w:val="right"/>
      <w:pPr>
        <w:ind w:left="4320" w:hanging="180"/>
      </w:pPr>
    </w:lvl>
    <w:lvl w:ilvl="6" w:tplc="AC9EAF4C">
      <w:start w:val="1"/>
      <w:numFmt w:val="decimal"/>
      <w:lvlText w:val="%7."/>
      <w:lvlJc w:val="left"/>
      <w:pPr>
        <w:ind w:left="5040" w:hanging="360"/>
      </w:pPr>
    </w:lvl>
    <w:lvl w:ilvl="7" w:tplc="666479E6">
      <w:start w:val="1"/>
      <w:numFmt w:val="lowerLetter"/>
      <w:lvlText w:val="%8."/>
      <w:lvlJc w:val="left"/>
      <w:pPr>
        <w:ind w:left="5760" w:hanging="360"/>
      </w:pPr>
    </w:lvl>
    <w:lvl w:ilvl="8" w:tplc="D62C01A4">
      <w:start w:val="1"/>
      <w:numFmt w:val="lowerRoman"/>
      <w:lvlText w:val="%9."/>
      <w:lvlJc w:val="right"/>
      <w:pPr>
        <w:ind w:left="6480" w:hanging="180"/>
      </w:pPr>
    </w:lvl>
  </w:abstractNum>
  <w:abstractNum w:abstractNumId="37" w15:restartNumberingAfterBreak="0">
    <w:nsid w:val="57846280"/>
    <w:multiLevelType w:val="hybridMultilevel"/>
    <w:tmpl w:val="B8B8E1E8"/>
    <w:lvl w:ilvl="0" w:tplc="3BEAE48C">
      <w:start w:val="1"/>
      <w:numFmt w:val="decimal"/>
      <w:lvlText w:val="%1."/>
      <w:lvlJc w:val="left"/>
      <w:pPr>
        <w:ind w:left="720" w:hanging="360"/>
      </w:pPr>
    </w:lvl>
    <w:lvl w:ilvl="1" w:tplc="7AA213F6">
      <w:start w:val="1"/>
      <w:numFmt w:val="lowerLetter"/>
      <w:lvlText w:val="%2."/>
      <w:lvlJc w:val="left"/>
      <w:pPr>
        <w:ind w:left="1440" w:hanging="360"/>
      </w:pPr>
    </w:lvl>
    <w:lvl w:ilvl="2" w:tplc="46B89188">
      <w:start w:val="1"/>
      <w:numFmt w:val="lowerRoman"/>
      <w:lvlText w:val="%3."/>
      <w:lvlJc w:val="right"/>
      <w:pPr>
        <w:ind w:left="2160" w:hanging="180"/>
      </w:pPr>
    </w:lvl>
    <w:lvl w:ilvl="3" w:tplc="B67C2CE6">
      <w:start w:val="1"/>
      <w:numFmt w:val="decimal"/>
      <w:lvlText w:val="%4."/>
      <w:lvlJc w:val="left"/>
      <w:pPr>
        <w:ind w:left="2880" w:hanging="360"/>
      </w:pPr>
    </w:lvl>
    <w:lvl w:ilvl="4" w:tplc="F014E790">
      <w:start w:val="1"/>
      <w:numFmt w:val="lowerLetter"/>
      <w:lvlText w:val="%5."/>
      <w:lvlJc w:val="left"/>
      <w:pPr>
        <w:ind w:left="3600" w:hanging="360"/>
      </w:pPr>
    </w:lvl>
    <w:lvl w:ilvl="5" w:tplc="36DA91AA">
      <w:start w:val="1"/>
      <w:numFmt w:val="lowerRoman"/>
      <w:lvlText w:val="%6."/>
      <w:lvlJc w:val="right"/>
      <w:pPr>
        <w:ind w:left="4320" w:hanging="180"/>
      </w:pPr>
    </w:lvl>
    <w:lvl w:ilvl="6" w:tplc="8F74D106">
      <w:start w:val="1"/>
      <w:numFmt w:val="decimal"/>
      <w:lvlText w:val="%7."/>
      <w:lvlJc w:val="left"/>
      <w:pPr>
        <w:ind w:left="5040" w:hanging="360"/>
      </w:pPr>
    </w:lvl>
    <w:lvl w:ilvl="7" w:tplc="7290669C">
      <w:start w:val="1"/>
      <w:numFmt w:val="lowerLetter"/>
      <w:lvlText w:val="%8."/>
      <w:lvlJc w:val="left"/>
      <w:pPr>
        <w:ind w:left="5760" w:hanging="360"/>
      </w:pPr>
    </w:lvl>
    <w:lvl w:ilvl="8" w:tplc="D27806EE">
      <w:start w:val="1"/>
      <w:numFmt w:val="lowerRoman"/>
      <w:lvlText w:val="%9."/>
      <w:lvlJc w:val="right"/>
      <w:pPr>
        <w:ind w:left="6480" w:hanging="180"/>
      </w:pPr>
    </w:lvl>
  </w:abstractNum>
  <w:abstractNum w:abstractNumId="38" w15:restartNumberingAfterBreak="0">
    <w:nsid w:val="5F21A8DC"/>
    <w:multiLevelType w:val="hybridMultilevel"/>
    <w:tmpl w:val="61CC2388"/>
    <w:lvl w:ilvl="0" w:tplc="8444B15A">
      <w:start w:val="1"/>
      <w:numFmt w:val="decimal"/>
      <w:lvlText w:val="%1."/>
      <w:lvlJc w:val="left"/>
      <w:pPr>
        <w:ind w:left="720" w:hanging="360"/>
      </w:pPr>
    </w:lvl>
    <w:lvl w:ilvl="1" w:tplc="3B9C1940">
      <w:start w:val="1"/>
      <w:numFmt w:val="lowerLetter"/>
      <w:lvlText w:val="%2."/>
      <w:lvlJc w:val="left"/>
      <w:pPr>
        <w:ind w:left="1440" w:hanging="360"/>
      </w:pPr>
    </w:lvl>
    <w:lvl w:ilvl="2" w:tplc="FBA0DCE0">
      <w:start w:val="1"/>
      <w:numFmt w:val="lowerRoman"/>
      <w:lvlText w:val="%3."/>
      <w:lvlJc w:val="right"/>
      <w:pPr>
        <w:ind w:left="2160" w:hanging="180"/>
      </w:pPr>
    </w:lvl>
    <w:lvl w:ilvl="3" w:tplc="1878090A">
      <w:start w:val="1"/>
      <w:numFmt w:val="decimal"/>
      <w:lvlText w:val="%4."/>
      <w:lvlJc w:val="left"/>
      <w:pPr>
        <w:ind w:left="2880" w:hanging="360"/>
      </w:pPr>
    </w:lvl>
    <w:lvl w:ilvl="4" w:tplc="31B44412">
      <w:start w:val="1"/>
      <w:numFmt w:val="lowerLetter"/>
      <w:lvlText w:val="%5."/>
      <w:lvlJc w:val="left"/>
      <w:pPr>
        <w:ind w:left="3600" w:hanging="360"/>
      </w:pPr>
    </w:lvl>
    <w:lvl w:ilvl="5" w:tplc="D80E4A26">
      <w:start w:val="1"/>
      <w:numFmt w:val="lowerRoman"/>
      <w:lvlText w:val="%6."/>
      <w:lvlJc w:val="right"/>
      <w:pPr>
        <w:ind w:left="4320" w:hanging="180"/>
      </w:pPr>
    </w:lvl>
    <w:lvl w:ilvl="6" w:tplc="1E18E398">
      <w:start w:val="1"/>
      <w:numFmt w:val="decimal"/>
      <w:lvlText w:val="%7."/>
      <w:lvlJc w:val="left"/>
      <w:pPr>
        <w:ind w:left="5040" w:hanging="360"/>
      </w:pPr>
    </w:lvl>
    <w:lvl w:ilvl="7" w:tplc="E63E7958">
      <w:start w:val="1"/>
      <w:numFmt w:val="lowerLetter"/>
      <w:lvlText w:val="%8."/>
      <w:lvlJc w:val="left"/>
      <w:pPr>
        <w:ind w:left="5760" w:hanging="360"/>
      </w:pPr>
    </w:lvl>
    <w:lvl w:ilvl="8" w:tplc="9482ACF2">
      <w:start w:val="1"/>
      <w:numFmt w:val="lowerRoman"/>
      <w:lvlText w:val="%9."/>
      <w:lvlJc w:val="right"/>
      <w:pPr>
        <w:ind w:left="6480" w:hanging="180"/>
      </w:pPr>
    </w:lvl>
  </w:abstractNum>
  <w:abstractNum w:abstractNumId="39" w15:restartNumberingAfterBreak="0">
    <w:nsid w:val="626185CC"/>
    <w:multiLevelType w:val="hybridMultilevel"/>
    <w:tmpl w:val="62664684"/>
    <w:lvl w:ilvl="0" w:tplc="AAA8813E">
      <w:start w:val="1"/>
      <w:numFmt w:val="decimal"/>
      <w:lvlText w:val="%1."/>
      <w:lvlJc w:val="left"/>
      <w:pPr>
        <w:ind w:left="720" w:hanging="360"/>
      </w:pPr>
    </w:lvl>
    <w:lvl w:ilvl="1" w:tplc="C846D692">
      <w:start w:val="1"/>
      <w:numFmt w:val="lowerLetter"/>
      <w:lvlText w:val="%2."/>
      <w:lvlJc w:val="left"/>
      <w:pPr>
        <w:ind w:left="1440" w:hanging="360"/>
      </w:pPr>
    </w:lvl>
    <w:lvl w:ilvl="2" w:tplc="3790DE3A">
      <w:start w:val="1"/>
      <w:numFmt w:val="lowerRoman"/>
      <w:lvlText w:val="%3."/>
      <w:lvlJc w:val="right"/>
      <w:pPr>
        <w:ind w:left="2160" w:hanging="180"/>
      </w:pPr>
    </w:lvl>
    <w:lvl w:ilvl="3" w:tplc="10D03C6E">
      <w:start w:val="1"/>
      <w:numFmt w:val="decimal"/>
      <w:lvlText w:val="%4."/>
      <w:lvlJc w:val="left"/>
      <w:pPr>
        <w:ind w:left="2880" w:hanging="360"/>
      </w:pPr>
    </w:lvl>
    <w:lvl w:ilvl="4" w:tplc="DC0074CE">
      <w:start w:val="1"/>
      <w:numFmt w:val="lowerLetter"/>
      <w:lvlText w:val="%5."/>
      <w:lvlJc w:val="left"/>
      <w:pPr>
        <w:ind w:left="3600" w:hanging="360"/>
      </w:pPr>
    </w:lvl>
    <w:lvl w:ilvl="5" w:tplc="86643F1E">
      <w:start w:val="1"/>
      <w:numFmt w:val="lowerRoman"/>
      <w:lvlText w:val="%6."/>
      <w:lvlJc w:val="right"/>
      <w:pPr>
        <w:ind w:left="4320" w:hanging="180"/>
      </w:pPr>
    </w:lvl>
    <w:lvl w:ilvl="6" w:tplc="F538014A">
      <w:start w:val="1"/>
      <w:numFmt w:val="decimal"/>
      <w:lvlText w:val="%7."/>
      <w:lvlJc w:val="left"/>
      <w:pPr>
        <w:ind w:left="5040" w:hanging="360"/>
      </w:pPr>
    </w:lvl>
    <w:lvl w:ilvl="7" w:tplc="E32E21CA">
      <w:start w:val="1"/>
      <w:numFmt w:val="lowerLetter"/>
      <w:lvlText w:val="%8."/>
      <w:lvlJc w:val="left"/>
      <w:pPr>
        <w:ind w:left="5760" w:hanging="360"/>
      </w:pPr>
    </w:lvl>
    <w:lvl w:ilvl="8" w:tplc="BAA25614">
      <w:start w:val="1"/>
      <w:numFmt w:val="lowerRoman"/>
      <w:lvlText w:val="%9."/>
      <w:lvlJc w:val="right"/>
      <w:pPr>
        <w:ind w:left="6480" w:hanging="180"/>
      </w:pPr>
    </w:lvl>
  </w:abstractNum>
  <w:abstractNum w:abstractNumId="40" w15:restartNumberingAfterBreak="0">
    <w:nsid w:val="64777D8B"/>
    <w:multiLevelType w:val="hybridMultilevel"/>
    <w:tmpl w:val="ABD45D1E"/>
    <w:lvl w:ilvl="0" w:tplc="D35E3C9C">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360B50"/>
    <w:multiLevelType w:val="hybridMultilevel"/>
    <w:tmpl w:val="8DE4CF66"/>
    <w:lvl w:ilvl="0" w:tplc="F2203F1A">
      <w:start w:val="1"/>
      <w:numFmt w:val="bullet"/>
      <w:lvlText w:val=""/>
      <w:lvlJc w:val="left"/>
      <w:pPr>
        <w:ind w:left="720" w:hanging="360"/>
      </w:pPr>
      <w:rPr>
        <w:rFonts w:ascii="Symbol" w:hAnsi="Symbol" w:hint="default"/>
      </w:rPr>
    </w:lvl>
    <w:lvl w:ilvl="1" w:tplc="4E265AAE">
      <w:start w:val="1"/>
      <w:numFmt w:val="bullet"/>
      <w:lvlText w:val="o"/>
      <w:lvlJc w:val="left"/>
      <w:pPr>
        <w:ind w:left="1440" w:hanging="360"/>
      </w:pPr>
      <w:rPr>
        <w:rFonts w:ascii="Courier New" w:hAnsi="Courier New" w:hint="default"/>
      </w:rPr>
    </w:lvl>
    <w:lvl w:ilvl="2" w:tplc="5EFC51E4">
      <w:start w:val="1"/>
      <w:numFmt w:val="bullet"/>
      <w:lvlText w:val=""/>
      <w:lvlJc w:val="left"/>
      <w:pPr>
        <w:ind w:left="2160" w:hanging="360"/>
      </w:pPr>
      <w:rPr>
        <w:rFonts w:ascii="Wingdings" w:hAnsi="Wingdings" w:hint="default"/>
      </w:rPr>
    </w:lvl>
    <w:lvl w:ilvl="3" w:tplc="F31404A2">
      <w:start w:val="1"/>
      <w:numFmt w:val="bullet"/>
      <w:lvlText w:val=""/>
      <w:lvlJc w:val="left"/>
      <w:pPr>
        <w:ind w:left="2880" w:hanging="360"/>
      </w:pPr>
      <w:rPr>
        <w:rFonts w:ascii="Symbol" w:hAnsi="Symbol" w:hint="default"/>
      </w:rPr>
    </w:lvl>
    <w:lvl w:ilvl="4" w:tplc="12B05360">
      <w:start w:val="1"/>
      <w:numFmt w:val="bullet"/>
      <w:lvlText w:val="o"/>
      <w:lvlJc w:val="left"/>
      <w:pPr>
        <w:ind w:left="3600" w:hanging="360"/>
      </w:pPr>
      <w:rPr>
        <w:rFonts w:ascii="Courier New" w:hAnsi="Courier New" w:hint="default"/>
      </w:rPr>
    </w:lvl>
    <w:lvl w:ilvl="5" w:tplc="1526A750">
      <w:start w:val="1"/>
      <w:numFmt w:val="bullet"/>
      <w:lvlText w:val=""/>
      <w:lvlJc w:val="left"/>
      <w:pPr>
        <w:ind w:left="4320" w:hanging="360"/>
      </w:pPr>
      <w:rPr>
        <w:rFonts w:ascii="Wingdings" w:hAnsi="Wingdings" w:hint="default"/>
      </w:rPr>
    </w:lvl>
    <w:lvl w:ilvl="6" w:tplc="5C3E441C">
      <w:start w:val="1"/>
      <w:numFmt w:val="bullet"/>
      <w:lvlText w:val=""/>
      <w:lvlJc w:val="left"/>
      <w:pPr>
        <w:ind w:left="5040" w:hanging="360"/>
      </w:pPr>
      <w:rPr>
        <w:rFonts w:ascii="Symbol" w:hAnsi="Symbol" w:hint="default"/>
      </w:rPr>
    </w:lvl>
    <w:lvl w:ilvl="7" w:tplc="36BE95C2">
      <w:start w:val="1"/>
      <w:numFmt w:val="bullet"/>
      <w:lvlText w:val="o"/>
      <w:lvlJc w:val="left"/>
      <w:pPr>
        <w:ind w:left="5760" w:hanging="360"/>
      </w:pPr>
      <w:rPr>
        <w:rFonts w:ascii="Courier New" w:hAnsi="Courier New" w:hint="default"/>
      </w:rPr>
    </w:lvl>
    <w:lvl w:ilvl="8" w:tplc="BAA4D554">
      <w:start w:val="1"/>
      <w:numFmt w:val="bullet"/>
      <w:lvlText w:val=""/>
      <w:lvlJc w:val="left"/>
      <w:pPr>
        <w:ind w:left="6480" w:hanging="360"/>
      </w:pPr>
      <w:rPr>
        <w:rFonts w:ascii="Wingdings" w:hAnsi="Wingdings" w:hint="default"/>
      </w:rPr>
    </w:lvl>
  </w:abstractNum>
  <w:abstractNum w:abstractNumId="42" w15:restartNumberingAfterBreak="0">
    <w:nsid w:val="70AB25E1"/>
    <w:multiLevelType w:val="hybridMultilevel"/>
    <w:tmpl w:val="0F047EBC"/>
    <w:lvl w:ilvl="0" w:tplc="850ED4DA">
      <w:start w:val="1"/>
      <w:numFmt w:val="decimal"/>
      <w:lvlText w:val="%1."/>
      <w:lvlJc w:val="left"/>
      <w:pPr>
        <w:ind w:left="720" w:hanging="360"/>
      </w:pPr>
    </w:lvl>
    <w:lvl w:ilvl="1" w:tplc="4516CE6E">
      <w:start w:val="4"/>
      <w:numFmt w:val="lowerLetter"/>
      <w:lvlText w:val="%2."/>
      <w:lvlJc w:val="left"/>
      <w:pPr>
        <w:ind w:left="1080" w:hanging="360"/>
      </w:pPr>
    </w:lvl>
    <w:lvl w:ilvl="2" w:tplc="0C5A44B0">
      <w:start w:val="1"/>
      <w:numFmt w:val="lowerRoman"/>
      <w:lvlText w:val="%3."/>
      <w:lvlJc w:val="right"/>
      <w:pPr>
        <w:ind w:left="2160" w:hanging="180"/>
      </w:pPr>
    </w:lvl>
    <w:lvl w:ilvl="3" w:tplc="8354BC7A">
      <w:start w:val="1"/>
      <w:numFmt w:val="decimal"/>
      <w:lvlText w:val="%4."/>
      <w:lvlJc w:val="left"/>
      <w:pPr>
        <w:ind w:left="2880" w:hanging="360"/>
      </w:pPr>
    </w:lvl>
    <w:lvl w:ilvl="4" w:tplc="2B7C8D54">
      <w:start w:val="1"/>
      <w:numFmt w:val="lowerLetter"/>
      <w:lvlText w:val="%5."/>
      <w:lvlJc w:val="left"/>
      <w:pPr>
        <w:ind w:left="3600" w:hanging="360"/>
      </w:pPr>
    </w:lvl>
    <w:lvl w:ilvl="5" w:tplc="60307AD2">
      <w:start w:val="1"/>
      <w:numFmt w:val="lowerRoman"/>
      <w:lvlText w:val="%6."/>
      <w:lvlJc w:val="right"/>
      <w:pPr>
        <w:ind w:left="4320" w:hanging="180"/>
      </w:pPr>
    </w:lvl>
    <w:lvl w:ilvl="6" w:tplc="432C590A">
      <w:start w:val="1"/>
      <w:numFmt w:val="decimal"/>
      <w:lvlText w:val="%7."/>
      <w:lvlJc w:val="left"/>
      <w:pPr>
        <w:ind w:left="5040" w:hanging="360"/>
      </w:pPr>
    </w:lvl>
    <w:lvl w:ilvl="7" w:tplc="6B7AC280">
      <w:start w:val="1"/>
      <w:numFmt w:val="lowerLetter"/>
      <w:lvlText w:val="%8."/>
      <w:lvlJc w:val="left"/>
      <w:pPr>
        <w:ind w:left="5760" w:hanging="360"/>
      </w:pPr>
    </w:lvl>
    <w:lvl w:ilvl="8" w:tplc="62167A44">
      <w:start w:val="1"/>
      <w:numFmt w:val="lowerRoman"/>
      <w:lvlText w:val="%9."/>
      <w:lvlJc w:val="right"/>
      <w:pPr>
        <w:ind w:left="6480" w:hanging="180"/>
      </w:pPr>
    </w:lvl>
  </w:abstractNum>
  <w:abstractNum w:abstractNumId="43" w15:restartNumberingAfterBreak="0">
    <w:nsid w:val="75CA799B"/>
    <w:multiLevelType w:val="hybridMultilevel"/>
    <w:tmpl w:val="A4689DCA"/>
    <w:lvl w:ilvl="0" w:tplc="B896EAB2">
      <w:start w:val="1"/>
      <w:numFmt w:val="decimal"/>
      <w:lvlText w:val="%1."/>
      <w:lvlJc w:val="left"/>
      <w:pPr>
        <w:ind w:left="720" w:hanging="360"/>
      </w:pPr>
      <w:rPr>
        <w:rFonts w:ascii="Calibri" w:hAnsi="Calibri" w:hint="default"/>
      </w:rPr>
    </w:lvl>
    <w:lvl w:ilvl="1" w:tplc="5750219E">
      <w:start w:val="1"/>
      <w:numFmt w:val="lowerLetter"/>
      <w:lvlText w:val="%2."/>
      <w:lvlJc w:val="left"/>
      <w:pPr>
        <w:ind w:left="1440" w:hanging="360"/>
      </w:pPr>
    </w:lvl>
    <w:lvl w:ilvl="2" w:tplc="15A0EAFA">
      <w:start w:val="1"/>
      <w:numFmt w:val="lowerRoman"/>
      <w:lvlText w:val="%3."/>
      <w:lvlJc w:val="right"/>
      <w:pPr>
        <w:ind w:left="2160" w:hanging="180"/>
      </w:pPr>
    </w:lvl>
    <w:lvl w:ilvl="3" w:tplc="3FF06DE2">
      <w:start w:val="1"/>
      <w:numFmt w:val="decimal"/>
      <w:lvlText w:val="%4."/>
      <w:lvlJc w:val="left"/>
      <w:pPr>
        <w:ind w:left="2880" w:hanging="360"/>
      </w:pPr>
    </w:lvl>
    <w:lvl w:ilvl="4" w:tplc="F6A4773A">
      <w:start w:val="1"/>
      <w:numFmt w:val="lowerLetter"/>
      <w:lvlText w:val="%5."/>
      <w:lvlJc w:val="left"/>
      <w:pPr>
        <w:ind w:left="3600" w:hanging="360"/>
      </w:pPr>
    </w:lvl>
    <w:lvl w:ilvl="5" w:tplc="4F9ED088">
      <w:start w:val="1"/>
      <w:numFmt w:val="lowerRoman"/>
      <w:lvlText w:val="%6."/>
      <w:lvlJc w:val="right"/>
      <w:pPr>
        <w:ind w:left="4320" w:hanging="180"/>
      </w:pPr>
    </w:lvl>
    <w:lvl w:ilvl="6" w:tplc="6FD234A0">
      <w:start w:val="1"/>
      <w:numFmt w:val="decimal"/>
      <w:lvlText w:val="%7."/>
      <w:lvlJc w:val="left"/>
      <w:pPr>
        <w:ind w:left="5040" w:hanging="360"/>
      </w:pPr>
    </w:lvl>
    <w:lvl w:ilvl="7" w:tplc="6C44D6F8">
      <w:start w:val="1"/>
      <w:numFmt w:val="lowerLetter"/>
      <w:lvlText w:val="%8."/>
      <w:lvlJc w:val="left"/>
      <w:pPr>
        <w:ind w:left="5760" w:hanging="360"/>
      </w:pPr>
    </w:lvl>
    <w:lvl w:ilvl="8" w:tplc="8D48ADB8">
      <w:start w:val="1"/>
      <w:numFmt w:val="lowerRoman"/>
      <w:lvlText w:val="%9."/>
      <w:lvlJc w:val="right"/>
      <w:pPr>
        <w:ind w:left="6480" w:hanging="180"/>
      </w:pPr>
    </w:lvl>
  </w:abstractNum>
  <w:abstractNum w:abstractNumId="44" w15:restartNumberingAfterBreak="0">
    <w:nsid w:val="79A83B22"/>
    <w:multiLevelType w:val="hybridMultilevel"/>
    <w:tmpl w:val="A17A41B4"/>
    <w:lvl w:ilvl="0" w:tplc="EDB256D4">
      <w:start w:val="1"/>
      <w:numFmt w:val="decimal"/>
      <w:lvlText w:val="%1."/>
      <w:lvlJc w:val="left"/>
      <w:pPr>
        <w:ind w:left="720" w:hanging="360"/>
      </w:pPr>
    </w:lvl>
    <w:lvl w:ilvl="1" w:tplc="65F006DA">
      <w:start w:val="1"/>
      <w:numFmt w:val="lowerLetter"/>
      <w:lvlText w:val="%2."/>
      <w:lvlJc w:val="left"/>
      <w:pPr>
        <w:ind w:left="1080" w:hanging="360"/>
      </w:pPr>
    </w:lvl>
    <w:lvl w:ilvl="2" w:tplc="4254FE02">
      <w:start w:val="1"/>
      <w:numFmt w:val="lowerRoman"/>
      <w:lvlText w:val="%3."/>
      <w:lvlJc w:val="right"/>
      <w:pPr>
        <w:ind w:left="2160" w:hanging="180"/>
      </w:pPr>
    </w:lvl>
    <w:lvl w:ilvl="3" w:tplc="5BC4C11E">
      <w:start w:val="1"/>
      <w:numFmt w:val="decimal"/>
      <w:lvlText w:val="%4."/>
      <w:lvlJc w:val="left"/>
      <w:pPr>
        <w:ind w:left="2880" w:hanging="360"/>
      </w:pPr>
    </w:lvl>
    <w:lvl w:ilvl="4" w:tplc="1A80FDD0">
      <w:start w:val="1"/>
      <w:numFmt w:val="lowerLetter"/>
      <w:lvlText w:val="%5."/>
      <w:lvlJc w:val="left"/>
      <w:pPr>
        <w:ind w:left="3600" w:hanging="360"/>
      </w:pPr>
    </w:lvl>
    <w:lvl w:ilvl="5" w:tplc="A0869D7A">
      <w:start w:val="1"/>
      <w:numFmt w:val="lowerRoman"/>
      <w:lvlText w:val="%6."/>
      <w:lvlJc w:val="right"/>
      <w:pPr>
        <w:ind w:left="4320" w:hanging="180"/>
      </w:pPr>
    </w:lvl>
    <w:lvl w:ilvl="6" w:tplc="E0523688">
      <w:start w:val="1"/>
      <w:numFmt w:val="decimal"/>
      <w:lvlText w:val="%7."/>
      <w:lvlJc w:val="left"/>
      <w:pPr>
        <w:ind w:left="5040" w:hanging="360"/>
      </w:pPr>
    </w:lvl>
    <w:lvl w:ilvl="7" w:tplc="6A4A3970">
      <w:start w:val="1"/>
      <w:numFmt w:val="lowerLetter"/>
      <w:lvlText w:val="%8."/>
      <w:lvlJc w:val="left"/>
      <w:pPr>
        <w:ind w:left="5760" w:hanging="360"/>
      </w:pPr>
    </w:lvl>
    <w:lvl w:ilvl="8" w:tplc="0B88C4AC">
      <w:start w:val="1"/>
      <w:numFmt w:val="lowerRoman"/>
      <w:lvlText w:val="%9."/>
      <w:lvlJc w:val="right"/>
      <w:pPr>
        <w:ind w:left="6480" w:hanging="180"/>
      </w:pPr>
    </w:lvl>
  </w:abstractNum>
  <w:abstractNum w:abstractNumId="45" w15:restartNumberingAfterBreak="0">
    <w:nsid w:val="7C1C46BA"/>
    <w:multiLevelType w:val="hybridMultilevel"/>
    <w:tmpl w:val="4D0C4FA6"/>
    <w:lvl w:ilvl="0" w:tplc="FC06F6CE">
      <w:start w:val="3"/>
      <w:numFmt w:val="decimal"/>
      <w:lvlText w:val="%1."/>
      <w:lvlJc w:val="left"/>
      <w:pPr>
        <w:ind w:left="360" w:hanging="360"/>
      </w:pPr>
    </w:lvl>
    <w:lvl w:ilvl="1" w:tplc="C9100656">
      <w:start w:val="1"/>
      <w:numFmt w:val="lowerLetter"/>
      <w:lvlText w:val="%2."/>
      <w:lvlJc w:val="left"/>
      <w:pPr>
        <w:ind w:left="1440" w:hanging="360"/>
      </w:pPr>
    </w:lvl>
    <w:lvl w:ilvl="2" w:tplc="6A92E1F4">
      <w:start w:val="1"/>
      <w:numFmt w:val="lowerRoman"/>
      <w:lvlText w:val="%3."/>
      <w:lvlJc w:val="right"/>
      <w:pPr>
        <w:ind w:left="2160" w:hanging="180"/>
      </w:pPr>
    </w:lvl>
    <w:lvl w:ilvl="3" w:tplc="D7208080">
      <w:start w:val="1"/>
      <w:numFmt w:val="decimal"/>
      <w:lvlText w:val="%4."/>
      <w:lvlJc w:val="left"/>
      <w:pPr>
        <w:ind w:left="2880" w:hanging="360"/>
      </w:pPr>
    </w:lvl>
    <w:lvl w:ilvl="4" w:tplc="238E823A">
      <w:start w:val="1"/>
      <w:numFmt w:val="lowerLetter"/>
      <w:lvlText w:val="%5."/>
      <w:lvlJc w:val="left"/>
      <w:pPr>
        <w:ind w:left="3600" w:hanging="360"/>
      </w:pPr>
    </w:lvl>
    <w:lvl w:ilvl="5" w:tplc="5E6859F8">
      <w:start w:val="1"/>
      <w:numFmt w:val="lowerRoman"/>
      <w:lvlText w:val="%6."/>
      <w:lvlJc w:val="right"/>
      <w:pPr>
        <w:ind w:left="4320" w:hanging="180"/>
      </w:pPr>
    </w:lvl>
    <w:lvl w:ilvl="6" w:tplc="E898B068">
      <w:start w:val="1"/>
      <w:numFmt w:val="decimal"/>
      <w:lvlText w:val="%7."/>
      <w:lvlJc w:val="left"/>
      <w:pPr>
        <w:ind w:left="5040" w:hanging="360"/>
      </w:pPr>
    </w:lvl>
    <w:lvl w:ilvl="7" w:tplc="25CC9082">
      <w:start w:val="1"/>
      <w:numFmt w:val="lowerLetter"/>
      <w:lvlText w:val="%8."/>
      <w:lvlJc w:val="left"/>
      <w:pPr>
        <w:ind w:left="5760" w:hanging="360"/>
      </w:pPr>
    </w:lvl>
    <w:lvl w:ilvl="8" w:tplc="67661D8E">
      <w:start w:val="1"/>
      <w:numFmt w:val="lowerRoman"/>
      <w:lvlText w:val="%9."/>
      <w:lvlJc w:val="right"/>
      <w:pPr>
        <w:ind w:left="6480" w:hanging="180"/>
      </w:pPr>
    </w:lvl>
  </w:abstractNum>
  <w:abstractNum w:abstractNumId="46" w15:restartNumberingAfterBreak="0">
    <w:nsid w:val="7CF4DF04"/>
    <w:multiLevelType w:val="hybridMultilevel"/>
    <w:tmpl w:val="F08CC970"/>
    <w:lvl w:ilvl="0" w:tplc="5FA26494">
      <w:start w:val="1"/>
      <w:numFmt w:val="decimal"/>
      <w:lvlText w:val="%1."/>
      <w:lvlJc w:val="left"/>
      <w:pPr>
        <w:ind w:left="720" w:hanging="360"/>
      </w:pPr>
    </w:lvl>
    <w:lvl w:ilvl="1" w:tplc="E1ECC1C4">
      <w:start w:val="2"/>
      <w:numFmt w:val="lowerLetter"/>
      <w:lvlText w:val="%2."/>
      <w:lvlJc w:val="left"/>
      <w:pPr>
        <w:ind w:left="1080" w:hanging="360"/>
      </w:pPr>
    </w:lvl>
    <w:lvl w:ilvl="2" w:tplc="EEE0A608">
      <w:start w:val="1"/>
      <w:numFmt w:val="lowerRoman"/>
      <w:lvlText w:val="%3."/>
      <w:lvlJc w:val="right"/>
      <w:pPr>
        <w:ind w:left="2160" w:hanging="180"/>
      </w:pPr>
    </w:lvl>
    <w:lvl w:ilvl="3" w:tplc="0CDCC84C">
      <w:start w:val="1"/>
      <w:numFmt w:val="decimal"/>
      <w:lvlText w:val="%4."/>
      <w:lvlJc w:val="left"/>
      <w:pPr>
        <w:ind w:left="2880" w:hanging="360"/>
      </w:pPr>
    </w:lvl>
    <w:lvl w:ilvl="4" w:tplc="A18E54AE">
      <w:start w:val="1"/>
      <w:numFmt w:val="lowerLetter"/>
      <w:lvlText w:val="%5."/>
      <w:lvlJc w:val="left"/>
      <w:pPr>
        <w:ind w:left="3600" w:hanging="360"/>
      </w:pPr>
    </w:lvl>
    <w:lvl w:ilvl="5" w:tplc="0CD2493A">
      <w:start w:val="1"/>
      <w:numFmt w:val="lowerRoman"/>
      <w:lvlText w:val="%6."/>
      <w:lvlJc w:val="right"/>
      <w:pPr>
        <w:ind w:left="4320" w:hanging="180"/>
      </w:pPr>
    </w:lvl>
    <w:lvl w:ilvl="6" w:tplc="BF469806">
      <w:start w:val="1"/>
      <w:numFmt w:val="decimal"/>
      <w:lvlText w:val="%7."/>
      <w:lvlJc w:val="left"/>
      <w:pPr>
        <w:ind w:left="5040" w:hanging="360"/>
      </w:pPr>
    </w:lvl>
    <w:lvl w:ilvl="7" w:tplc="CA3C060E">
      <w:start w:val="1"/>
      <w:numFmt w:val="lowerLetter"/>
      <w:lvlText w:val="%8."/>
      <w:lvlJc w:val="left"/>
      <w:pPr>
        <w:ind w:left="5760" w:hanging="360"/>
      </w:pPr>
    </w:lvl>
    <w:lvl w:ilvl="8" w:tplc="CADCE48A">
      <w:start w:val="1"/>
      <w:numFmt w:val="lowerRoman"/>
      <w:lvlText w:val="%9."/>
      <w:lvlJc w:val="right"/>
      <w:pPr>
        <w:ind w:left="6480" w:hanging="180"/>
      </w:pPr>
    </w:lvl>
  </w:abstractNum>
  <w:abstractNum w:abstractNumId="47" w15:restartNumberingAfterBreak="0">
    <w:nsid w:val="7F35C59E"/>
    <w:multiLevelType w:val="hybridMultilevel"/>
    <w:tmpl w:val="7088A3D6"/>
    <w:lvl w:ilvl="0" w:tplc="BF083DA4">
      <w:start w:val="1"/>
      <w:numFmt w:val="bullet"/>
      <w:lvlText w:val=""/>
      <w:lvlJc w:val="left"/>
      <w:pPr>
        <w:ind w:left="720" w:hanging="360"/>
      </w:pPr>
      <w:rPr>
        <w:rFonts w:ascii="Symbol" w:hAnsi="Symbol" w:hint="default"/>
      </w:rPr>
    </w:lvl>
    <w:lvl w:ilvl="1" w:tplc="1B448070">
      <w:start w:val="1"/>
      <w:numFmt w:val="bullet"/>
      <w:lvlText w:val="o"/>
      <w:lvlJc w:val="left"/>
      <w:pPr>
        <w:ind w:left="1440" w:hanging="360"/>
      </w:pPr>
      <w:rPr>
        <w:rFonts w:ascii="Courier New" w:hAnsi="Courier New" w:hint="default"/>
      </w:rPr>
    </w:lvl>
    <w:lvl w:ilvl="2" w:tplc="E9481158">
      <w:start w:val="1"/>
      <w:numFmt w:val="bullet"/>
      <w:lvlText w:val=""/>
      <w:lvlJc w:val="left"/>
      <w:pPr>
        <w:ind w:left="2160" w:hanging="360"/>
      </w:pPr>
      <w:rPr>
        <w:rFonts w:ascii="Wingdings" w:hAnsi="Wingdings" w:hint="default"/>
      </w:rPr>
    </w:lvl>
    <w:lvl w:ilvl="3" w:tplc="D7487F9C">
      <w:start w:val="1"/>
      <w:numFmt w:val="bullet"/>
      <w:lvlText w:val=""/>
      <w:lvlJc w:val="left"/>
      <w:pPr>
        <w:ind w:left="2880" w:hanging="360"/>
      </w:pPr>
      <w:rPr>
        <w:rFonts w:ascii="Symbol" w:hAnsi="Symbol" w:hint="default"/>
      </w:rPr>
    </w:lvl>
    <w:lvl w:ilvl="4" w:tplc="15163826">
      <w:start w:val="1"/>
      <w:numFmt w:val="bullet"/>
      <w:lvlText w:val="o"/>
      <w:lvlJc w:val="left"/>
      <w:pPr>
        <w:ind w:left="3600" w:hanging="360"/>
      </w:pPr>
      <w:rPr>
        <w:rFonts w:ascii="Courier New" w:hAnsi="Courier New" w:hint="default"/>
      </w:rPr>
    </w:lvl>
    <w:lvl w:ilvl="5" w:tplc="76109D5E">
      <w:start w:val="1"/>
      <w:numFmt w:val="bullet"/>
      <w:lvlText w:val=""/>
      <w:lvlJc w:val="left"/>
      <w:pPr>
        <w:ind w:left="4320" w:hanging="360"/>
      </w:pPr>
      <w:rPr>
        <w:rFonts w:ascii="Wingdings" w:hAnsi="Wingdings" w:hint="default"/>
      </w:rPr>
    </w:lvl>
    <w:lvl w:ilvl="6" w:tplc="9F56163A">
      <w:start w:val="1"/>
      <w:numFmt w:val="bullet"/>
      <w:lvlText w:val=""/>
      <w:lvlJc w:val="left"/>
      <w:pPr>
        <w:ind w:left="5040" w:hanging="360"/>
      </w:pPr>
      <w:rPr>
        <w:rFonts w:ascii="Symbol" w:hAnsi="Symbol" w:hint="default"/>
      </w:rPr>
    </w:lvl>
    <w:lvl w:ilvl="7" w:tplc="F44A63F0">
      <w:start w:val="1"/>
      <w:numFmt w:val="bullet"/>
      <w:lvlText w:val="o"/>
      <w:lvlJc w:val="left"/>
      <w:pPr>
        <w:ind w:left="5760" w:hanging="360"/>
      </w:pPr>
      <w:rPr>
        <w:rFonts w:ascii="Courier New" w:hAnsi="Courier New" w:hint="default"/>
      </w:rPr>
    </w:lvl>
    <w:lvl w:ilvl="8" w:tplc="48CE596C">
      <w:start w:val="1"/>
      <w:numFmt w:val="bullet"/>
      <w:lvlText w:val=""/>
      <w:lvlJc w:val="left"/>
      <w:pPr>
        <w:ind w:left="6480" w:hanging="360"/>
      </w:pPr>
      <w:rPr>
        <w:rFonts w:ascii="Wingdings" w:hAnsi="Wingdings" w:hint="default"/>
      </w:rPr>
    </w:lvl>
  </w:abstractNum>
  <w:abstractNum w:abstractNumId="48" w15:restartNumberingAfterBreak="0">
    <w:nsid w:val="7F3EC32F"/>
    <w:multiLevelType w:val="hybridMultilevel"/>
    <w:tmpl w:val="DF069DD0"/>
    <w:lvl w:ilvl="0" w:tplc="C91E24E6">
      <w:start w:val="5"/>
      <w:numFmt w:val="decimal"/>
      <w:lvlText w:val="%1."/>
      <w:lvlJc w:val="left"/>
      <w:pPr>
        <w:ind w:left="360" w:hanging="360"/>
      </w:pPr>
    </w:lvl>
    <w:lvl w:ilvl="1" w:tplc="08982662">
      <w:start w:val="1"/>
      <w:numFmt w:val="lowerLetter"/>
      <w:lvlText w:val="%2."/>
      <w:lvlJc w:val="left"/>
      <w:pPr>
        <w:ind w:left="1440" w:hanging="360"/>
      </w:pPr>
    </w:lvl>
    <w:lvl w:ilvl="2" w:tplc="F5CE823E">
      <w:start w:val="1"/>
      <w:numFmt w:val="lowerRoman"/>
      <w:lvlText w:val="%3."/>
      <w:lvlJc w:val="right"/>
      <w:pPr>
        <w:ind w:left="2160" w:hanging="180"/>
      </w:pPr>
    </w:lvl>
    <w:lvl w:ilvl="3" w:tplc="09A680D0">
      <w:start w:val="1"/>
      <w:numFmt w:val="decimal"/>
      <w:lvlText w:val="%4."/>
      <w:lvlJc w:val="left"/>
      <w:pPr>
        <w:ind w:left="2880" w:hanging="360"/>
      </w:pPr>
    </w:lvl>
    <w:lvl w:ilvl="4" w:tplc="47980BC6">
      <w:start w:val="1"/>
      <w:numFmt w:val="lowerLetter"/>
      <w:lvlText w:val="%5."/>
      <w:lvlJc w:val="left"/>
      <w:pPr>
        <w:ind w:left="3600" w:hanging="360"/>
      </w:pPr>
    </w:lvl>
    <w:lvl w:ilvl="5" w:tplc="1D384164">
      <w:start w:val="1"/>
      <w:numFmt w:val="lowerRoman"/>
      <w:lvlText w:val="%6."/>
      <w:lvlJc w:val="right"/>
      <w:pPr>
        <w:ind w:left="4320" w:hanging="180"/>
      </w:pPr>
    </w:lvl>
    <w:lvl w:ilvl="6" w:tplc="EBE8C17E">
      <w:start w:val="1"/>
      <w:numFmt w:val="decimal"/>
      <w:lvlText w:val="%7."/>
      <w:lvlJc w:val="left"/>
      <w:pPr>
        <w:ind w:left="5040" w:hanging="360"/>
      </w:pPr>
    </w:lvl>
    <w:lvl w:ilvl="7" w:tplc="96244DD2">
      <w:start w:val="1"/>
      <w:numFmt w:val="lowerLetter"/>
      <w:lvlText w:val="%8."/>
      <w:lvlJc w:val="left"/>
      <w:pPr>
        <w:ind w:left="5760" w:hanging="360"/>
      </w:pPr>
    </w:lvl>
    <w:lvl w:ilvl="8" w:tplc="E3C215C2">
      <w:start w:val="1"/>
      <w:numFmt w:val="lowerRoman"/>
      <w:lvlText w:val="%9."/>
      <w:lvlJc w:val="right"/>
      <w:pPr>
        <w:ind w:left="6480" w:hanging="180"/>
      </w:pPr>
    </w:lvl>
  </w:abstractNum>
  <w:num w:numId="1" w16cid:durableId="885137843">
    <w:abstractNumId w:val="33"/>
  </w:num>
  <w:num w:numId="2" w16cid:durableId="549536804">
    <w:abstractNumId w:val="27"/>
  </w:num>
  <w:num w:numId="3" w16cid:durableId="966156968">
    <w:abstractNumId w:val="38"/>
  </w:num>
  <w:num w:numId="4" w16cid:durableId="119997708">
    <w:abstractNumId w:val="39"/>
  </w:num>
  <w:num w:numId="5" w16cid:durableId="374238753">
    <w:abstractNumId w:val="21"/>
  </w:num>
  <w:num w:numId="6" w16cid:durableId="759717450">
    <w:abstractNumId w:val="3"/>
  </w:num>
  <w:num w:numId="7" w16cid:durableId="1835872485">
    <w:abstractNumId w:val="24"/>
  </w:num>
  <w:num w:numId="8" w16cid:durableId="745958210">
    <w:abstractNumId w:val="5"/>
  </w:num>
  <w:num w:numId="9" w16cid:durableId="1481001022">
    <w:abstractNumId w:val="37"/>
  </w:num>
  <w:num w:numId="10" w16cid:durableId="505288630">
    <w:abstractNumId w:val="28"/>
  </w:num>
  <w:num w:numId="11" w16cid:durableId="2075854046">
    <w:abstractNumId w:val="35"/>
  </w:num>
  <w:num w:numId="12" w16cid:durableId="1336180432">
    <w:abstractNumId w:val="47"/>
  </w:num>
  <w:num w:numId="13" w16cid:durableId="1867520438">
    <w:abstractNumId w:val="19"/>
  </w:num>
  <w:num w:numId="14" w16cid:durableId="613907583">
    <w:abstractNumId w:val="42"/>
  </w:num>
  <w:num w:numId="15" w16cid:durableId="310641478">
    <w:abstractNumId w:val="29"/>
  </w:num>
  <w:num w:numId="16" w16cid:durableId="896626808">
    <w:abstractNumId w:val="16"/>
  </w:num>
  <w:num w:numId="17" w16cid:durableId="55394425">
    <w:abstractNumId w:val="44"/>
  </w:num>
  <w:num w:numId="18" w16cid:durableId="29426333">
    <w:abstractNumId w:val="23"/>
  </w:num>
  <w:num w:numId="19" w16cid:durableId="349916261">
    <w:abstractNumId w:val="4"/>
  </w:num>
  <w:num w:numId="20" w16cid:durableId="870149343">
    <w:abstractNumId w:val="13"/>
  </w:num>
  <w:num w:numId="21" w16cid:durableId="50856947">
    <w:abstractNumId w:val="46"/>
  </w:num>
  <w:num w:numId="22" w16cid:durableId="2037071398">
    <w:abstractNumId w:val="30"/>
  </w:num>
  <w:num w:numId="23" w16cid:durableId="929436306">
    <w:abstractNumId w:val="48"/>
  </w:num>
  <w:num w:numId="24" w16cid:durableId="2055618204">
    <w:abstractNumId w:val="10"/>
  </w:num>
  <w:num w:numId="25" w16cid:durableId="1474712664">
    <w:abstractNumId w:val="2"/>
  </w:num>
  <w:num w:numId="26" w16cid:durableId="454297063">
    <w:abstractNumId w:val="17"/>
  </w:num>
  <w:num w:numId="27" w16cid:durableId="2131974757">
    <w:abstractNumId w:val="12"/>
  </w:num>
  <w:num w:numId="28" w16cid:durableId="861941130">
    <w:abstractNumId w:val="20"/>
  </w:num>
  <w:num w:numId="29" w16cid:durableId="317534516">
    <w:abstractNumId w:val="18"/>
  </w:num>
  <w:num w:numId="30" w16cid:durableId="1198010747">
    <w:abstractNumId w:val="31"/>
  </w:num>
  <w:num w:numId="31" w16cid:durableId="717436976">
    <w:abstractNumId w:val="0"/>
  </w:num>
  <w:num w:numId="32" w16cid:durableId="533032504">
    <w:abstractNumId w:val="1"/>
  </w:num>
  <w:num w:numId="33" w16cid:durableId="156964295">
    <w:abstractNumId w:val="45"/>
  </w:num>
  <w:num w:numId="34" w16cid:durableId="1212305262">
    <w:abstractNumId w:val="34"/>
  </w:num>
  <w:num w:numId="35" w16cid:durableId="1444423051">
    <w:abstractNumId w:val="32"/>
  </w:num>
  <w:num w:numId="36" w16cid:durableId="1729691850">
    <w:abstractNumId w:val="22"/>
  </w:num>
  <w:num w:numId="37" w16cid:durableId="41683583">
    <w:abstractNumId w:val="26"/>
  </w:num>
  <w:num w:numId="38" w16cid:durableId="1779136567">
    <w:abstractNumId w:val="8"/>
  </w:num>
  <w:num w:numId="39" w16cid:durableId="1321889014">
    <w:abstractNumId w:val="9"/>
  </w:num>
  <w:num w:numId="40" w16cid:durableId="1168987062">
    <w:abstractNumId w:val="25"/>
  </w:num>
  <w:num w:numId="41" w16cid:durableId="850682166">
    <w:abstractNumId w:val="36"/>
  </w:num>
  <w:num w:numId="42" w16cid:durableId="1599831778">
    <w:abstractNumId w:val="11"/>
  </w:num>
  <w:num w:numId="43" w16cid:durableId="971598209">
    <w:abstractNumId w:val="7"/>
  </w:num>
  <w:num w:numId="44" w16cid:durableId="528102383">
    <w:abstractNumId w:val="6"/>
  </w:num>
  <w:num w:numId="45" w16cid:durableId="2044210973">
    <w:abstractNumId w:val="41"/>
  </w:num>
  <w:num w:numId="46" w16cid:durableId="1722289905">
    <w:abstractNumId w:val="14"/>
  </w:num>
  <w:num w:numId="47" w16cid:durableId="471336114">
    <w:abstractNumId w:val="43"/>
  </w:num>
  <w:num w:numId="48" w16cid:durableId="1446464494">
    <w:abstractNumId w:val="15"/>
  </w:num>
  <w:num w:numId="49" w16cid:durableId="445121524">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9F9F53F"/>
    <w:rsid w:val="0000370D"/>
    <w:rsid w:val="0000662B"/>
    <w:rsid w:val="0000A185"/>
    <w:rsid w:val="00012935"/>
    <w:rsid w:val="00076B71"/>
    <w:rsid w:val="00077F20"/>
    <w:rsid w:val="0008162B"/>
    <w:rsid w:val="000C376A"/>
    <w:rsid w:val="000D0B98"/>
    <w:rsid w:val="000D2784"/>
    <w:rsid w:val="000D39C7"/>
    <w:rsid w:val="0010211A"/>
    <w:rsid w:val="00140ECB"/>
    <w:rsid w:val="0016771D"/>
    <w:rsid w:val="00201D98"/>
    <w:rsid w:val="00202704"/>
    <w:rsid w:val="00212BF5"/>
    <w:rsid w:val="002169B9"/>
    <w:rsid w:val="00220C32"/>
    <w:rsid w:val="00240F07"/>
    <w:rsid w:val="002523F9"/>
    <w:rsid w:val="00284370"/>
    <w:rsid w:val="00294175"/>
    <w:rsid w:val="002A69A2"/>
    <w:rsid w:val="002A732D"/>
    <w:rsid w:val="002B674F"/>
    <w:rsid w:val="002C23A0"/>
    <w:rsid w:val="002F2482"/>
    <w:rsid w:val="00303DB3"/>
    <w:rsid w:val="0035DAF4"/>
    <w:rsid w:val="00376A40"/>
    <w:rsid w:val="003C759B"/>
    <w:rsid w:val="003D535C"/>
    <w:rsid w:val="003E4C5A"/>
    <w:rsid w:val="003E558F"/>
    <w:rsid w:val="003F0781"/>
    <w:rsid w:val="00401FEE"/>
    <w:rsid w:val="004806F8"/>
    <w:rsid w:val="0048349C"/>
    <w:rsid w:val="004E793A"/>
    <w:rsid w:val="005641BC"/>
    <w:rsid w:val="0059585B"/>
    <w:rsid w:val="005B39DA"/>
    <w:rsid w:val="005CCD95"/>
    <w:rsid w:val="005E0600"/>
    <w:rsid w:val="006352AC"/>
    <w:rsid w:val="00681A83"/>
    <w:rsid w:val="006EF1FC"/>
    <w:rsid w:val="006F4585"/>
    <w:rsid w:val="006FC3E4"/>
    <w:rsid w:val="00714343"/>
    <w:rsid w:val="007274F0"/>
    <w:rsid w:val="00745C05"/>
    <w:rsid w:val="00756858"/>
    <w:rsid w:val="00766073"/>
    <w:rsid w:val="007B2408"/>
    <w:rsid w:val="007B2521"/>
    <w:rsid w:val="007D7AE7"/>
    <w:rsid w:val="007E2C32"/>
    <w:rsid w:val="007E5636"/>
    <w:rsid w:val="0081C816"/>
    <w:rsid w:val="0082273B"/>
    <w:rsid w:val="00866474"/>
    <w:rsid w:val="008AB1B6"/>
    <w:rsid w:val="008BB00E"/>
    <w:rsid w:val="008D0655"/>
    <w:rsid w:val="008D15DB"/>
    <w:rsid w:val="008D26A7"/>
    <w:rsid w:val="008F4040"/>
    <w:rsid w:val="00990B46"/>
    <w:rsid w:val="00993D91"/>
    <w:rsid w:val="009D1B2F"/>
    <w:rsid w:val="00A10274"/>
    <w:rsid w:val="00A145F1"/>
    <w:rsid w:val="00A63F69"/>
    <w:rsid w:val="00A722DE"/>
    <w:rsid w:val="00A75B47"/>
    <w:rsid w:val="00A820DF"/>
    <w:rsid w:val="00AA4FFD"/>
    <w:rsid w:val="00AB3B68"/>
    <w:rsid w:val="00AF299C"/>
    <w:rsid w:val="00B32C64"/>
    <w:rsid w:val="00B42E3D"/>
    <w:rsid w:val="00B51AAD"/>
    <w:rsid w:val="00B718A7"/>
    <w:rsid w:val="00B7417D"/>
    <w:rsid w:val="00BB3BBC"/>
    <w:rsid w:val="00BB4A6F"/>
    <w:rsid w:val="00BE3C97"/>
    <w:rsid w:val="00C42D9F"/>
    <w:rsid w:val="00C561BB"/>
    <w:rsid w:val="00C63F27"/>
    <w:rsid w:val="00CA1E22"/>
    <w:rsid w:val="00D32E47"/>
    <w:rsid w:val="00D32EF7"/>
    <w:rsid w:val="00D62823"/>
    <w:rsid w:val="00D72F3A"/>
    <w:rsid w:val="00D94E1C"/>
    <w:rsid w:val="00DC6777"/>
    <w:rsid w:val="00DD2F0F"/>
    <w:rsid w:val="00E046BE"/>
    <w:rsid w:val="00E2347D"/>
    <w:rsid w:val="00E3073E"/>
    <w:rsid w:val="00E34895"/>
    <w:rsid w:val="00E42E06"/>
    <w:rsid w:val="00E5E03D"/>
    <w:rsid w:val="00E744D7"/>
    <w:rsid w:val="00E97301"/>
    <w:rsid w:val="00EC325E"/>
    <w:rsid w:val="00EE62E4"/>
    <w:rsid w:val="00F33035"/>
    <w:rsid w:val="00F46A14"/>
    <w:rsid w:val="00F776EA"/>
    <w:rsid w:val="00F97A95"/>
    <w:rsid w:val="00FE2F2F"/>
    <w:rsid w:val="010001C1"/>
    <w:rsid w:val="0111D2D1"/>
    <w:rsid w:val="012432FB"/>
    <w:rsid w:val="01350277"/>
    <w:rsid w:val="015DBD42"/>
    <w:rsid w:val="016360CA"/>
    <w:rsid w:val="018CE5D3"/>
    <w:rsid w:val="0190FC54"/>
    <w:rsid w:val="01A8CDCB"/>
    <w:rsid w:val="01AA58FE"/>
    <w:rsid w:val="01AD8263"/>
    <w:rsid w:val="01AEDC9A"/>
    <w:rsid w:val="01C63C5D"/>
    <w:rsid w:val="01EF8355"/>
    <w:rsid w:val="01EFFA37"/>
    <w:rsid w:val="01F0040A"/>
    <w:rsid w:val="01F4F360"/>
    <w:rsid w:val="01FAD8F3"/>
    <w:rsid w:val="01FF1B94"/>
    <w:rsid w:val="0201421D"/>
    <w:rsid w:val="02264648"/>
    <w:rsid w:val="0238AE08"/>
    <w:rsid w:val="0238D493"/>
    <w:rsid w:val="023A63F4"/>
    <w:rsid w:val="0251681E"/>
    <w:rsid w:val="0256CD5A"/>
    <w:rsid w:val="02605A2F"/>
    <w:rsid w:val="0265A2E0"/>
    <w:rsid w:val="02687FC9"/>
    <w:rsid w:val="02716412"/>
    <w:rsid w:val="028F0096"/>
    <w:rsid w:val="0297D7DB"/>
    <w:rsid w:val="029F49D2"/>
    <w:rsid w:val="02A39154"/>
    <w:rsid w:val="02B457B2"/>
    <w:rsid w:val="02C592E9"/>
    <w:rsid w:val="02C7A070"/>
    <w:rsid w:val="02CCEC5E"/>
    <w:rsid w:val="02CF8DDD"/>
    <w:rsid w:val="02D65D58"/>
    <w:rsid w:val="02D7AE4B"/>
    <w:rsid w:val="030AFB8E"/>
    <w:rsid w:val="03100D33"/>
    <w:rsid w:val="0319D01F"/>
    <w:rsid w:val="033F3CDE"/>
    <w:rsid w:val="03421DA6"/>
    <w:rsid w:val="03423251"/>
    <w:rsid w:val="0360FE85"/>
    <w:rsid w:val="0366A902"/>
    <w:rsid w:val="03712CC1"/>
    <w:rsid w:val="0372F8F6"/>
    <w:rsid w:val="038BCA98"/>
    <w:rsid w:val="03D43405"/>
    <w:rsid w:val="03EE6C3F"/>
    <w:rsid w:val="03FC2A90"/>
    <w:rsid w:val="0400C298"/>
    <w:rsid w:val="04034AAB"/>
    <w:rsid w:val="0405B3FD"/>
    <w:rsid w:val="040EF4DF"/>
    <w:rsid w:val="04245E03"/>
    <w:rsid w:val="0435F220"/>
    <w:rsid w:val="04364338"/>
    <w:rsid w:val="043AE63D"/>
    <w:rsid w:val="0449BCCA"/>
    <w:rsid w:val="044C5619"/>
    <w:rsid w:val="045A3575"/>
    <w:rsid w:val="046E7E6B"/>
    <w:rsid w:val="047788E0"/>
    <w:rsid w:val="0480FAC6"/>
    <w:rsid w:val="0492D85F"/>
    <w:rsid w:val="0494C3B9"/>
    <w:rsid w:val="049AC46B"/>
    <w:rsid w:val="04A09E78"/>
    <w:rsid w:val="04B10B85"/>
    <w:rsid w:val="04B7736B"/>
    <w:rsid w:val="04B9929A"/>
    <w:rsid w:val="04BDAC1E"/>
    <w:rsid w:val="04C10AB1"/>
    <w:rsid w:val="04CA970C"/>
    <w:rsid w:val="04D45771"/>
    <w:rsid w:val="04E97237"/>
    <w:rsid w:val="04EBDB35"/>
    <w:rsid w:val="04FB3032"/>
    <w:rsid w:val="05078A40"/>
    <w:rsid w:val="050B40C3"/>
    <w:rsid w:val="050D0793"/>
    <w:rsid w:val="050D934D"/>
    <w:rsid w:val="051328C2"/>
    <w:rsid w:val="051B5932"/>
    <w:rsid w:val="051DA39B"/>
    <w:rsid w:val="05233B25"/>
    <w:rsid w:val="052C0611"/>
    <w:rsid w:val="05607778"/>
    <w:rsid w:val="0575AB47"/>
    <w:rsid w:val="05805E3B"/>
    <w:rsid w:val="058629C7"/>
    <w:rsid w:val="059D7F1D"/>
    <w:rsid w:val="05A895E4"/>
    <w:rsid w:val="05AB08A6"/>
    <w:rsid w:val="05C07902"/>
    <w:rsid w:val="05DF2F6E"/>
    <w:rsid w:val="05F82FF1"/>
    <w:rsid w:val="0602AB3E"/>
    <w:rsid w:val="06058BC8"/>
    <w:rsid w:val="06058F56"/>
    <w:rsid w:val="060AC4CA"/>
    <w:rsid w:val="0644AB24"/>
    <w:rsid w:val="065D45B0"/>
    <w:rsid w:val="065D87BC"/>
    <w:rsid w:val="0668630B"/>
    <w:rsid w:val="06687DBB"/>
    <w:rsid w:val="06706FFC"/>
    <w:rsid w:val="06780BD6"/>
    <w:rsid w:val="0698838D"/>
    <w:rsid w:val="06991C92"/>
    <w:rsid w:val="06DD431E"/>
    <w:rsid w:val="06EAEFE7"/>
    <w:rsid w:val="07004AFD"/>
    <w:rsid w:val="0702F8B3"/>
    <w:rsid w:val="07030F2F"/>
    <w:rsid w:val="070C45B6"/>
    <w:rsid w:val="0716141A"/>
    <w:rsid w:val="07246E7D"/>
    <w:rsid w:val="072907D9"/>
    <w:rsid w:val="072D5F30"/>
    <w:rsid w:val="07391403"/>
    <w:rsid w:val="073CC0B4"/>
    <w:rsid w:val="074332B7"/>
    <w:rsid w:val="07521514"/>
    <w:rsid w:val="07603320"/>
    <w:rsid w:val="07603866"/>
    <w:rsid w:val="0765C227"/>
    <w:rsid w:val="0791D637"/>
    <w:rsid w:val="0796CA47"/>
    <w:rsid w:val="07A61F2D"/>
    <w:rsid w:val="07A840FB"/>
    <w:rsid w:val="07B3C9E0"/>
    <w:rsid w:val="07D98BB2"/>
    <w:rsid w:val="07EEB485"/>
    <w:rsid w:val="086123C8"/>
    <w:rsid w:val="086D1E70"/>
    <w:rsid w:val="087BB3F0"/>
    <w:rsid w:val="087DBB6C"/>
    <w:rsid w:val="087F49EC"/>
    <w:rsid w:val="08814488"/>
    <w:rsid w:val="089C0155"/>
    <w:rsid w:val="089C9209"/>
    <w:rsid w:val="089EA800"/>
    <w:rsid w:val="08B3BD3E"/>
    <w:rsid w:val="08C3121C"/>
    <w:rsid w:val="08D5BF55"/>
    <w:rsid w:val="08D8F172"/>
    <w:rsid w:val="08F2A9E5"/>
    <w:rsid w:val="08FAE0C1"/>
    <w:rsid w:val="0902E955"/>
    <w:rsid w:val="09053BA2"/>
    <w:rsid w:val="0905F267"/>
    <w:rsid w:val="090E5D91"/>
    <w:rsid w:val="09388967"/>
    <w:rsid w:val="09516A1C"/>
    <w:rsid w:val="0972074E"/>
    <w:rsid w:val="09865442"/>
    <w:rsid w:val="09982DAA"/>
    <w:rsid w:val="09B10EEB"/>
    <w:rsid w:val="09D895B6"/>
    <w:rsid w:val="09D9599D"/>
    <w:rsid w:val="0A154F7D"/>
    <w:rsid w:val="0A1D14E9"/>
    <w:rsid w:val="0A40A009"/>
    <w:rsid w:val="0A4CB6D0"/>
    <w:rsid w:val="0A4CD8DD"/>
    <w:rsid w:val="0A53FE67"/>
    <w:rsid w:val="0A5E125C"/>
    <w:rsid w:val="0A6CC433"/>
    <w:rsid w:val="0A717EE4"/>
    <w:rsid w:val="0A74E9F1"/>
    <w:rsid w:val="0A7C87FB"/>
    <w:rsid w:val="0A8DA3E5"/>
    <w:rsid w:val="0AACFF78"/>
    <w:rsid w:val="0AB408FC"/>
    <w:rsid w:val="0ADEF41C"/>
    <w:rsid w:val="0AE03736"/>
    <w:rsid w:val="0AE12AE8"/>
    <w:rsid w:val="0AE3C230"/>
    <w:rsid w:val="0B0DFCAE"/>
    <w:rsid w:val="0B2497FB"/>
    <w:rsid w:val="0B6163CC"/>
    <w:rsid w:val="0B65863D"/>
    <w:rsid w:val="0B74AD11"/>
    <w:rsid w:val="0B7D8AD8"/>
    <w:rsid w:val="0B8E28D0"/>
    <w:rsid w:val="0B927970"/>
    <w:rsid w:val="0BD8BE76"/>
    <w:rsid w:val="0BF7C830"/>
    <w:rsid w:val="0C0101EB"/>
    <w:rsid w:val="0C119F0A"/>
    <w:rsid w:val="0C200AED"/>
    <w:rsid w:val="0C283CEB"/>
    <w:rsid w:val="0C293E32"/>
    <w:rsid w:val="0C454216"/>
    <w:rsid w:val="0C5A049C"/>
    <w:rsid w:val="0C66E5A2"/>
    <w:rsid w:val="0C685839"/>
    <w:rsid w:val="0C75C3CC"/>
    <w:rsid w:val="0C7A3820"/>
    <w:rsid w:val="0C8A1A45"/>
    <w:rsid w:val="0C997274"/>
    <w:rsid w:val="0CAC1DEC"/>
    <w:rsid w:val="0CAD4AEB"/>
    <w:rsid w:val="0CAE05BD"/>
    <w:rsid w:val="0CB2745E"/>
    <w:rsid w:val="0CB3A645"/>
    <w:rsid w:val="0CCDD4FC"/>
    <w:rsid w:val="0CD3BA01"/>
    <w:rsid w:val="0CDB0DB0"/>
    <w:rsid w:val="0CEBBFCC"/>
    <w:rsid w:val="0D0F5987"/>
    <w:rsid w:val="0D23FEC5"/>
    <w:rsid w:val="0D25C28C"/>
    <w:rsid w:val="0D276736"/>
    <w:rsid w:val="0D29F931"/>
    <w:rsid w:val="0D4158D7"/>
    <w:rsid w:val="0D4AD758"/>
    <w:rsid w:val="0D5DA0F6"/>
    <w:rsid w:val="0DB82629"/>
    <w:rsid w:val="0DC7A63B"/>
    <w:rsid w:val="0DEBDDFE"/>
    <w:rsid w:val="0E05E7CA"/>
    <w:rsid w:val="0E0B6C06"/>
    <w:rsid w:val="0E36DBFE"/>
    <w:rsid w:val="0E3F6399"/>
    <w:rsid w:val="0E58C780"/>
    <w:rsid w:val="0E5D5EB7"/>
    <w:rsid w:val="0E6F8D27"/>
    <w:rsid w:val="0E7EAF48"/>
    <w:rsid w:val="0EABEEBF"/>
    <w:rsid w:val="0EB0F50E"/>
    <w:rsid w:val="0EBDF8A1"/>
    <w:rsid w:val="0EE47561"/>
    <w:rsid w:val="0EED7311"/>
    <w:rsid w:val="0EFA421B"/>
    <w:rsid w:val="0F190AE9"/>
    <w:rsid w:val="0F2257C9"/>
    <w:rsid w:val="0F32C5C4"/>
    <w:rsid w:val="0F3B75E9"/>
    <w:rsid w:val="0F3D3DE8"/>
    <w:rsid w:val="0F44F007"/>
    <w:rsid w:val="0F4AEF30"/>
    <w:rsid w:val="0F6F8440"/>
    <w:rsid w:val="0F6FD5DB"/>
    <w:rsid w:val="0F78E4A9"/>
    <w:rsid w:val="0F81BAB7"/>
    <w:rsid w:val="0F8B2724"/>
    <w:rsid w:val="0F9034F6"/>
    <w:rsid w:val="0FA41ACA"/>
    <w:rsid w:val="0FB5FE6B"/>
    <w:rsid w:val="0FC9C24B"/>
    <w:rsid w:val="0FE22E3A"/>
    <w:rsid w:val="1016690A"/>
    <w:rsid w:val="1023E4F4"/>
    <w:rsid w:val="1026A271"/>
    <w:rsid w:val="102FC884"/>
    <w:rsid w:val="103A7B0C"/>
    <w:rsid w:val="103BDAEC"/>
    <w:rsid w:val="1093073C"/>
    <w:rsid w:val="10C6CDEC"/>
    <w:rsid w:val="10CFEA1F"/>
    <w:rsid w:val="10E0C068"/>
    <w:rsid w:val="10E42B75"/>
    <w:rsid w:val="10FDBBCA"/>
    <w:rsid w:val="1112681D"/>
    <w:rsid w:val="1115E8C0"/>
    <w:rsid w:val="111FD4B0"/>
    <w:rsid w:val="112E5B56"/>
    <w:rsid w:val="11430464"/>
    <w:rsid w:val="1179A168"/>
    <w:rsid w:val="1188CF04"/>
    <w:rsid w:val="118C8FB6"/>
    <w:rsid w:val="118EDF12"/>
    <w:rsid w:val="119BD883"/>
    <w:rsid w:val="119C9FF2"/>
    <w:rsid w:val="11B02626"/>
    <w:rsid w:val="11BA90DF"/>
    <w:rsid w:val="11C32377"/>
    <w:rsid w:val="11D46386"/>
    <w:rsid w:val="11D7EE68"/>
    <w:rsid w:val="11E175B1"/>
    <w:rsid w:val="11E5418E"/>
    <w:rsid w:val="11E895D0"/>
    <w:rsid w:val="11F6C240"/>
    <w:rsid w:val="11FEC2FD"/>
    <w:rsid w:val="122D5EB4"/>
    <w:rsid w:val="123D5360"/>
    <w:rsid w:val="126626E0"/>
    <w:rsid w:val="126FACFF"/>
    <w:rsid w:val="127ADC4A"/>
    <w:rsid w:val="12963631"/>
    <w:rsid w:val="129A4894"/>
    <w:rsid w:val="129D4039"/>
    <w:rsid w:val="129D890B"/>
    <w:rsid w:val="129FA462"/>
    <w:rsid w:val="12B1B921"/>
    <w:rsid w:val="12B97D8C"/>
    <w:rsid w:val="12BC4A86"/>
    <w:rsid w:val="12C2B9D1"/>
    <w:rsid w:val="12E5B1C0"/>
    <w:rsid w:val="12EC723F"/>
    <w:rsid w:val="12F0EBD5"/>
    <w:rsid w:val="12F98C82"/>
    <w:rsid w:val="1342F07F"/>
    <w:rsid w:val="134B8A0E"/>
    <w:rsid w:val="134EAADA"/>
    <w:rsid w:val="13566140"/>
    <w:rsid w:val="135E4333"/>
    <w:rsid w:val="138FD43C"/>
    <w:rsid w:val="13B9F8F9"/>
    <w:rsid w:val="13C90B99"/>
    <w:rsid w:val="13E0959C"/>
    <w:rsid w:val="142DBED4"/>
    <w:rsid w:val="144275DC"/>
    <w:rsid w:val="145E1D73"/>
    <w:rsid w:val="1463B511"/>
    <w:rsid w:val="14728F9A"/>
    <w:rsid w:val="14A10C57"/>
    <w:rsid w:val="14D6E71D"/>
    <w:rsid w:val="14D83B7D"/>
    <w:rsid w:val="14F2A5B5"/>
    <w:rsid w:val="14F89A6C"/>
    <w:rsid w:val="14FE50E4"/>
    <w:rsid w:val="1508DCD2"/>
    <w:rsid w:val="15291F7F"/>
    <w:rsid w:val="15429011"/>
    <w:rsid w:val="15523080"/>
    <w:rsid w:val="1553939B"/>
    <w:rsid w:val="155E213A"/>
    <w:rsid w:val="1564A5D2"/>
    <w:rsid w:val="1566785F"/>
    <w:rsid w:val="156A1C50"/>
    <w:rsid w:val="15A0D55B"/>
    <w:rsid w:val="15D026AF"/>
    <w:rsid w:val="15EF027A"/>
    <w:rsid w:val="15F1BD88"/>
    <w:rsid w:val="16140CAE"/>
    <w:rsid w:val="161CFB8D"/>
    <w:rsid w:val="1631D05C"/>
    <w:rsid w:val="165DDD52"/>
    <w:rsid w:val="168D5E85"/>
    <w:rsid w:val="16A54616"/>
    <w:rsid w:val="16ADCC7B"/>
    <w:rsid w:val="16B75FB8"/>
    <w:rsid w:val="16D4FC11"/>
    <w:rsid w:val="16DB84D4"/>
    <w:rsid w:val="16DBFD92"/>
    <w:rsid w:val="16FA7072"/>
    <w:rsid w:val="1712CA4C"/>
    <w:rsid w:val="1734B591"/>
    <w:rsid w:val="1736D98F"/>
    <w:rsid w:val="17390A82"/>
    <w:rsid w:val="17511556"/>
    <w:rsid w:val="177641BA"/>
    <w:rsid w:val="17767607"/>
    <w:rsid w:val="1799832D"/>
    <w:rsid w:val="179B9918"/>
    <w:rsid w:val="179F25A5"/>
    <w:rsid w:val="17A55003"/>
    <w:rsid w:val="17AA7AFA"/>
    <w:rsid w:val="17FB582B"/>
    <w:rsid w:val="181B6F5B"/>
    <w:rsid w:val="181E4F28"/>
    <w:rsid w:val="1838C6C6"/>
    <w:rsid w:val="183DB20F"/>
    <w:rsid w:val="1846735B"/>
    <w:rsid w:val="186CE298"/>
    <w:rsid w:val="187342B6"/>
    <w:rsid w:val="18791797"/>
    <w:rsid w:val="189580F0"/>
    <w:rsid w:val="189640D3"/>
    <w:rsid w:val="189DA97E"/>
    <w:rsid w:val="18B53385"/>
    <w:rsid w:val="18C7433D"/>
    <w:rsid w:val="18D2233C"/>
    <w:rsid w:val="18E104BB"/>
    <w:rsid w:val="18F114BA"/>
    <w:rsid w:val="192D62B4"/>
    <w:rsid w:val="1942E38C"/>
    <w:rsid w:val="1970084C"/>
    <w:rsid w:val="19834275"/>
    <w:rsid w:val="199A7122"/>
    <w:rsid w:val="19AF12BB"/>
    <w:rsid w:val="19C5A2C4"/>
    <w:rsid w:val="19C63DD8"/>
    <w:rsid w:val="19C90C26"/>
    <w:rsid w:val="19CD84B7"/>
    <w:rsid w:val="19EBEC61"/>
    <w:rsid w:val="19FE80CE"/>
    <w:rsid w:val="1A14E7F8"/>
    <w:rsid w:val="1A2B0168"/>
    <w:rsid w:val="1A41D93C"/>
    <w:rsid w:val="1A448258"/>
    <w:rsid w:val="1A457AF9"/>
    <w:rsid w:val="1A765C6E"/>
    <w:rsid w:val="1A831142"/>
    <w:rsid w:val="1AB104F1"/>
    <w:rsid w:val="1AB44F8B"/>
    <w:rsid w:val="1AC51B80"/>
    <w:rsid w:val="1AE64C84"/>
    <w:rsid w:val="1B1227EB"/>
    <w:rsid w:val="1B14B6FA"/>
    <w:rsid w:val="1B15A7E5"/>
    <w:rsid w:val="1B20F62D"/>
    <w:rsid w:val="1B286E75"/>
    <w:rsid w:val="1B3C91E9"/>
    <w:rsid w:val="1B3CC78D"/>
    <w:rsid w:val="1B3DE00F"/>
    <w:rsid w:val="1B46F38E"/>
    <w:rsid w:val="1B4E4E10"/>
    <w:rsid w:val="1B50D96B"/>
    <w:rsid w:val="1B65F290"/>
    <w:rsid w:val="1B7B12A7"/>
    <w:rsid w:val="1B7C3DA4"/>
    <w:rsid w:val="1B840A4E"/>
    <w:rsid w:val="1B8DD75E"/>
    <w:rsid w:val="1B96EF35"/>
    <w:rsid w:val="1BA57039"/>
    <w:rsid w:val="1BB811F3"/>
    <w:rsid w:val="1BCB3C36"/>
    <w:rsid w:val="1BDBA878"/>
    <w:rsid w:val="1C1016DF"/>
    <w:rsid w:val="1C12085F"/>
    <w:rsid w:val="1C2ECBA2"/>
    <w:rsid w:val="1C35C10A"/>
    <w:rsid w:val="1C3669DF"/>
    <w:rsid w:val="1C3F80F4"/>
    <w:rsid w:val="1C49E72A"/>
    <w:rsid w:val="1C6703DC"/>
    <w:rsid w:val="1C9451C4"/>
    <w:rsid w:val="1C95A376"/>
    <w:rsid w:val="1C9632B6"/>
    <w:rsid w:val="1CC0DD00"/>
    <w:rsid w:val="1CE2337A"/>
    <w:rsid w:val="1CF027D8"/>
    <w:rsid w:val="1D0E69F4"/>
    <w:rsid w:val="1D1499E8"/>
    <w:rsid w:val="1D26A13C"/>
    <w:rsid w:val="1D27A4DD"/>
    <w:rsid w:val="1D3FBBFE"/>
    <w:rsid w:val="1D51D874"/>
    <w:rsid w:val="1D6F1C09"/>
    <w:rsid w:val="1D8AF4DF"/>
    <w:rsid w:val="1D8E4907"/>
    <w:rsid w:val="1D8F3EBA"/>
    <w:rsid w:val="1D99988A"/>
    <w:rsid w:val="1DAF368E"/>
    <w:rsid w:val="1DB8F514"/>
    <w:rsid w:val="1DC02F45"/>
    <w:rsid w:val="1DD1F480"/>
    <w:rsid w:val="1DDF7EC6"/>
    <w:rsid w:val="1DED6C70"/>
    <w:rsid w:val="1DF20350"/>
    <w:rsid w:val="1DF31BDD"/>
    <w:rsid w:val="1DF3D3B2"/>
    <w:rsid w:val="1E1F16FD"/>
    <w:rsid w:val="1E28F12E"/>
    <w:rsid w:val="1E30A050"/>
    <w:rsid w:val="1E45740B"/>
    <w:rsid w:val="1E604AE1"/>
    <w:rsid w:val="1E6489E8"/>
    <w:rsid w:val="1E657B33"/>
    <w:rsid w:val="1E76D944"/>
    <w:rsid w:val="1EDB694B"/>
    <w:rsid w:val="1EEBE672"/>
    <w:rsid w:val="1F095ACD"/>
    <w:rsid w:val="1F1C275A"/>
    <w:rsid w:val="1F250470"/>
    <w:rsid w:val="1F4E58B8"/>
    <w:rsid w:val="1F77918B"/>
    <w:rsid w:val="1F81539F"/>
    <w:rsid w:val="1F9312DA"/>
    <w:rsid w:val="1FAA77FE"/>
    <w:rsid w:val="1FB19778"/>
    <w:rsid w:val="1FBED4AB"/>
    <w:rsid w:val="1FC61464"/>
    <w:rsid w:val="1FE40866"/>
    <w:rsid w:val="1FE53172"/>
    <w:rsid w:val="1FEBB140"/>
    <w:rsid w:val="200A3C5D"/>
    <w:rsid w:val="20280A27"/>
    <w:rsid w:val="20304187"/>
    <w:rsid w:val="2032BD80"/>
    <w:rsid w:val="203BB341"/>
    <w:rsid w:val="20639D66"/>
    <w:rsid w:val="207760B8"/>
    <w:rsid w:val="208F249B"/>
    <w:rsid w:val="2094F8B0"/>
    <w:rsid w:val="209D624D"/>
    <w:rsid w:val="20D1394C"/>
    <w:rsid w:val="20ED116D"/>
    <w:rsid w:val="20FB8231"/>
    <w:rsid w:val="21037CF0"/>
    <w:rsid w:val="2111C93D"/>
    <w:rsid w:val="2130E531"/>
    <w:rsid w:val="2137707E"/>
    <w:rsid w:val="213A23CA"/>
    <w:rsid w:val="2148D2BB"/>
    <w:rsid w:val="215229EA"/>
    <w:rsid w:val="2161E4C5"/>
    <w:rsid w:val="21682E65"/>
    <w:rsid w:val="2168848B"/>
    <w:rsid w:val="2178F623"/>
    <w:rsid w:val="217CAE25"/>
    <w:rsid w:val="218781A1"/>
    <w:rsid w:val="219544CB"/>
    <w:rsid w:val="21A168B4"/>
    <w:rsid w:val="21B78C4C"/>
    <w:rsid w:val="21C30475"/>
    <w:rsid w:val="21D17EC8"/>
    <w:rsid w:val="21FFC14C"/>
    <w:rsid w:val="220026AA"/>
    <w:rsid w:val="2201FFE5"/>
    <w:rsid w:val="22026F24"/>
    <w:rsid w:val="22182959"/>
    <w:rsid w:val="222A69E2"/>
    <w:rsid w:val="2232C529"/>
    <w:rsid w:val="22371115"/>
    <w:rsid w:val="22472309"/>
    <w:rsid w:val="2256DD23"/>
    <w:rsid w:val="226DDA71"/>
    <w:rsid w:val="2270DF31"/>
    <w:rsid w:val="22866739"/>
    <w:rsid w:val="2289C56C"/>
    <w:rsid w:val="2292D4A2"/>
    <w:rsid w:val="229452EC"/>
    <w:rsid w:val="22A3C98F"/>
    <w:rsid w:val="22A48CF5"/>
    <w:rsid w:val="22B1ED82"/>
    <w:rsid w:val="22B714A4"/>
    <w:rsid w:val="22C53652"/>
    <w:rsid w:val="22EDD644"/>
    <w:rsid w:val="22EE28B4"/>
    <w:rsid w:val="230A0408"/>
    <w:rsid w:val="231A98A7"/>
    <w:rsid w:val="232D8B5F"/>
    <w:rsid w:val="23587F9C"/>
    <w:rsid w:val="23594F70"/>
    <w:rsid w:val="235B0EFE"/>
    <w:rsid w:val="2379F894"/>
    <w:rsid w:val="237A79C5"/>
    <w:rsid w:val="238B37B9"/>
    <w:rsid w:val="238F31B5"/>
    <w:rsid w:val="2395E2C0"/>
    <w:rsid w:val="2396A639"/>
    <w:rsid w:val="239DD046"/>
    <w:rsid w:val="23D94E1E"/>
    <w:rsid w:val="23EA90AB"/>
    <w:rsid w:val="23EE8794"/>
    <w:rsid w:val="24203B06"/>
    <w:rsid w:val="245F820A"/>
    <w:rsid w:val="24647B67"/>
    <w:rsid w:val="24696997"/>
    <w:rsid w:val="2471C48C"/>
    <w:rsid w:val="2479E4DF"/>
    <w:rsid w:val="247EB581"/>
    <w:rsid w:val="2485089B"/>
    <w:rsid w:val="2487671A"/>
    <w:rsid w:val="2489640F"/>
    <w:rsid w:val="248B5AE2"/>
    <w:rsid w:val="24AE5407"/>
    <w:rsid w:val="24C4969A"/>
    <w:rsid w:val="24CDB212"/>
    <w:rsid w:val="24E2AD67"/>
    <w:rsid w:val="24F6DF5F"/>
    <w:rsid w:val="24FBB7A7"/>
    <w:rsid w:val="252749F5"/>
    <w:rsid w:val="2528F036"/>
    <w:rsid w:val="2537620E"/>
    <w:rsid w:val="2544A01E"/>
    <w:rsid w:val="254639D4"/>
    <w:rsid w:val="254F5E9D"/>
    <w:rsid w:val="255E98EC"/>
    <w:rsid w:val="25667C4B"/>
    <w:rsid w:val="2573582F"/>
    <w:rsid w:val="257B2A0D"/>
    <w:rsid w:val="257EC3CB"/>
    <w:rsid w:val="257FD6FD"/>
    <w:rsid w:val="2590A41F"/>
    <w:rsid w:val="25A3550A"/>
    <w:rsid w:val="25BCBBC6"/>
    <w:rsid w:val="25CEC612"/>
    <w:rsid w:val="25CF4A11"/>
    <w:rsid w:val="25D245E4"/>
    <w:rsid w:val="25E32721"/>
    <w:rsid w:val="25F0C970"/>
    <w:rsid w:val="25FC164B"/>
    <w:rsid w:val="26089448"/>
    <w:rsid w:val="260A35AC"/>
    <w:rsid w:val="260C3647"/>
    <w:rsid w:val="260E5C67"/>
    <w:rsid w:val="262A28E2"/>
    <w:rsid w:val="26309697"/>
    <w:rsid w:val="26331D77"/>
    <w:rsid w:val="26346080"/>
    <w:rsid w:val="264601A8"/>
    <w:rsid w:val="2649C40E"/>
    <w:rsid w:val="2649F208"/>
    <w:rsid w:val="2679180F"/>
    <w:rsid w:val="2679CE01"/>
    <w:rsid w:val="267B9FE3"/>
    <w:rsid w:val="26A4905A"/>
    <w:rsid w:val="26D7D0A7"/>
    <w:rsid w:val="26DA395A"/>
    <w:rsid w:val="26FE8648"/>
    <w:rsid w:val="27026699"/>
    <w:rsid w:val="270733E7"/>
    <w:rsid w:val="270D506D"/>
    <w:rsid w:val="271A942C"/>
    <w:rsid w:val="2721DF86"/>
    <w:rsid w:val="274C4C73"/>
    <w:rsid w:val="27538355"/>
    <w:rsid w:val="275F3FE2"/>
    <w:rsid w:val="2768A65B"/>
    <w:rsid w:val="277ACA3A"/>
    <w:rsid w:val="278C99D1"/>
    <w:rsid w:val="278D5CBB"/>
    <w:rsid w:val="27BCA95D"/>
    <w:rsid w:val="27C26D0D"/>
    <w:rsid w:val="27E2E608"/>
    <w:rsid w:val="27E8B0EB"/>
    <w:rsid w:val="27EA01A6"/>
    <w:rsid w:val="27F1D211"/>
    <w:rsid w:val="27FE8B13"/>
    <w:rsid w:val="280152B6"/>
    <w:rsid w:val="280FD36E"/>
    <w:rsid w:val="282EF661"/>
    <w:rsid w:val="285899E4"/>
    <w:rsid w:val="285EB0C6"/>
    <w:rsid w:val="2860DCD9"/>
    <w:rsid w:val="2861B65A"/>
    <w:rsid w:val="2891FE50"/>
    <w:rsid w:val="28976C2C"/>
    <w:rsid w:val="289FE636"/>
    <w:rsid w:val="28A30448"/>
    <w:rsid w:val="28ACF64A"/>
    <w:rsid w:val="28B6648D"/>
    <w:rsid w:val="28C70A92"/>
    <w:rsid w:val="28D26BEA"/>
    <w:rsid w:val="28D7CFB2"/>
    <w:rsid w:val="28EB41AC"/>
    <w:rsid w:val="28FC3745"/>
    <w:rsid w:val="2927C984"/>
    <w:rsid w:val="2941D66E"/>
    <w:rsid w:val="295CED3A"/>
    <w:rsid w:val="2965AF90"/>
    <w:rsid w:val="29A292F1"/>
    <w:rsid w:val="29BEE86E"/>
    <w:rsid w:val="2A0080A5"/>
    <w:rsid w:val="2A099BC4"/>
    <w:rsid w:val="2A0D11CA"/>
    <w:rsid w:val="2A1A7910"/>
    <w:rsid w:val="2A27E494"/>
    <w:rsid w:val="2A285F68"/>
    <w:rsid w:val="2A5681EC"/>
    <w:rsid w:val="2A60C6AC"/>
    <w:rsid w:val="2A7E4FBF"/>
    <w:rsid w:val="2A8F4E95"/>
    <w:rsid w:val="2A99FCC6"/>
    <w:rsid w:val="2AA45892"/>
    <w:rsid w:val="2AAA9D27"/>
    <w:rsid w:val="2AB76B86"/>
    <w:rsid w:val="2AC118B2"/>
    <w:rsid w:val="2ACB99FC"/>
    <w:rsid w:val="2AF14B2A"/>
    <w:rsid w:val="2AF6A89E"/>
    <w:rsid w:val="2AFB01A9"/>
    <w:rsid w:val="2B0CF8E7"/>
    <w:rsid w:val="2B14DFE1"/>
    <w:rsid w:val="2B1C1D9D"/>
    <w:rsid w:val="2B3B314C"/>
    <w:rsid w:val="2B56FFE7"/>
    <w:rsid w:val="2B665C18"/>
    <w:rsid w:val="2B77CE0F"/>
    <w:rsid w:val="2B7A8440"/>
    <w:rsid w:val="2B7BCC1B"/>
    <w:rsid w:val="2BC50147"/>
    <w:rsid w:val="2BCD2415"/>
    <w:rsid w:val="2BCE9D6C"/>
    <w:rsid w:val="2BD1D742"/>
    <w:rsid w:val="2BD4EC07"/>
    <w:rsid w:val="2BEDA6C1"/>
    <w:rsid w:val="2BFD3F94"/>
    <w:rsid w:val="2C002161"/>
    <w:rsid w:val="2C1581B9"/>
    <w:rsid w:val="2C15D2CB"/>
    <w:rsid w:val="2C2226DA"/>
    <w:rsid w:val="2C22E26E"/>
    <w:rsid w:val="2C314DD9"/>
    <w:rsid w:val="2C32B105"/>
    <w:rsid w:val="2C4901D7"/>
    <w:rsid w:val="2C4A1280"/>
    <w:rsid w:val="2C58B508"/>
    <w:rsid w:val="2C632BB8"/>
    <w:rsid w:val="2C654031"/>
    <w:rsid w:val="2C72090F"/>
    <w:rsid w:val="2C78EF4C"/>
    <w:rsid w:val="2C86F49C"/>
    <w:rsid w:val="2C8B8ECB"/>
    <w:rsid w:val="2C9AC541"/>
    <w:rsid w:val="2D179C7C"/>
    <w:rsid w:val="2D326CB0"/>
    <w:rsid w:val="2D411828"/>
    <w:rsid w:val="2D6A6DCD"/>
    <w:rsid w:val="2D6BBE32"/>
    <w:rsid w:val="2D791281"/>
    <w:rsid w:val="2D7C2A8C"/>
    <w:rsid w:val="2D827EEE"/>
    <w:rsid w:val="2D8A9FC9"/>
    <w:rsid w:val="2D99035F"/>
    <w:rsid w:val="2DAA59C9"/>
    <w:rsid w:val="2DCDA413"/>
    <w:rsid w:val="2DE565CE"/>
    <w:rsid w:val="2DEB82A5"/>
    <w:rsid w:val="2DEE3906"/>
    <w:rsid w:val="2DF5E3D9"/>
    <w:rsid w:val="2E1BE097"/>
    <w:rsid w:val="2E364BE4"/>
    <w:rsid w:val="2E8A56EA"/>
    <w:rsid w:val="2E8DB8F1"/>
    <w:rsid w:val="2EA642E9"/>
    <w:rsid w:val="2EA91519"/>
    <w:rsid w:val="2EB37531"/>
    <w:rsid w:val="2EB62EDD"/>
    <w:rsid w:val="2EC486F8"/>
    <w:rsid w:val="2EC8228C"/>
    <w:rsid w:val="2ED2FE79"/>
    <w:rsid w:val="2EF47640"/>
    <w:rsid w:val="2F25A611"/>
    <w:rsid w:val="2F2C5006"/>
    <w:rsid w:val="2F3453B3"/>
    <w:rsid w:val="2F3A870D"/>
    <w:rsid w:val="2F469683"/>
    <w:rsid w:val="2F5AE3D0"/>
    <w:rsid w:val="2F7337DA"/>
    <w:rsid w:val="2F7365DC"/>
    <w:rsid w:val="2F78B530"/>
    <w:rsid w:val="2F8F06D2"/>
    <w:rsid w:val="2F96C669"/>
    <w:rsid w:val="2FA7E6CB"/>
    <w:rsid w:val="2FB53CEA"/>
    <w:rsid w:val="2FBA7B41"/>
    <w:rsid w:val="2FCE59FF"/>
    <w:rsid w:val="2FE4A5EC"/>
    <w:rsid w:val="2FFAD602"/>
    <w:rsid w:val="3001BC7B"/>
    <w:rsid w:val="3002FA3E"/>
    <w:rsid w:val="300B78A9"/>
    <w:rsid w:val="3011F063"/>
    <w:rsid w:val="301272D9"/>
    <w:rsid w:val="301829DE"/>
    <w:rsid w:val="30207F91"/>
    <w:rsid w:val="30281A17"/>
    <w:rsid w:val="3038B48B"/>
    <w:rsid w:val="3039CD3B"/>
    <w:rsid w:val="306500D3"/>
    <w:rsid w:val="306C54F9"/>
    <w:rsid w:val="30772058"/>
    <w:rsid w:val="307CC40C"/>
    <w:rsid w:val="307ED429"/>
    <w:rsid w:val="30814ACA"/>
    <w:rsid w:val="3091BE25"/>
    <w:rsid w:val="3094A40B"/>
    <w:rsid w:val="30A65FAC"/>
    <w:rsid w:val="30ABBB10"/>
    <w:rsid w:val="30B7F2CA"/>
    <w:rsid w:val="30DB85E6"/>
    <w:rsid w:val="311E1501"/>
    <w:rsid w:val="314856E2"/>
    <w:rsid w:val="315F15A4"/>
    <w:rsid w:val="316B7E17"/>
    <w:rsid w:val="3198D172"/>
    <w:rsid w:val="31B792BE"/>
    <w:rsid w:val="31C1F7AC"/>
    <w:rsid w:val="31CD2243"/>
    <w:rsid w:val="31CE7A35"/>
    <w:rsid w:val="31D61DDA"/>
    <w:rsid w:val="31D8CA89"/>
    <w:rsid w:val="31E31126"/>
    <w:rsid w:val="31E4286A"/>
    <w:rsid w:val="31F0DD3F"/>
    <w:rsid w:val="31FA872B"/>
    <w:rsid w:val="3209EA6E"/>
    <w:rsid w:val="322D4C08"/>
    <w:rsid w:val="322E5FD0"/>
    <w:rsid w:val="3232F679"/>
    <w:rsid w:val="32458FFA"/>
    <w:rsid w:val="3250C389"/>
    <w:rsid w:val="3253D45B"/>
    <w:rsid w:val="325D46D3"/>
    <w:rsid w:val="32668697"/>
    <w:rsid w:val="326808B5"/>
    <w:rsid w:val="3273AB35"/>
    <w:rsid w:val="328A907B"/>
    <w:rsid w:val="329F913E"/>
    <w:rsid w:val="32A6694B"/>
    <w:rsid w:val="32D41570"/>
    <w:rsid w:val="32F40FAE"/>
    <w:rsid w:val="32F7D810"/>
    <w:rsid w:val="32FB4B7D"/>
    <w:rsid w:val="33228A96"/>
    <w:rsid w:val="3334A1D3"/>
    <w:rsid w:val="33506799"/>
    <w:rsid w:val="33569BB9"/>
    <w:rsid w:val="335887CF"/>
    <w:rsid w:val="335DC80D"/>
    <w:rsid w:val="336F864E"/>
    <w:rsid w:val="33726AD4"/>
    <w:rsid w:val="338FD867"/>
    <w:rsid w:val="3396C105"/>
    <w:rsid w:val="33BBC0A4"/>
    <w:rsid w:val="33C9A0ED"/>
    <w:rsid w:val="33CCF434"/>
    <w:rsid w:val="33DA916F"/>
    <w:rsid w:val="33E5B4BB"/>
    <w:rsid w:val="33EDBD3A"/>
    <w:rsid w:val="33F91734"/>
    <w:rsid w:val="340E09F6"/>
    <w:rsid w:val="3412617C"/>
    <w:rsid w:val="3417A608"/>
    <w:rsid w:val="343ACFAD"/>
    <w:rsid w:val="343D8B61"/>
    <w:rsid w:val="34400657"/>
    <w:rsid w:val="344C81D6"/>
    <w:rsid w:val="344F6DE2"/>
    <w:rsid w:val="3489F18E"/>
    <w:rsid w:val="349D8AE4"/>
    <w:rsid w:val="34A03146"/>
    <w:rsid w:val="34A30321"/>
    <w:rsid w:val="34A3250A"/>
    <w:rsid w:val="34A47C4B"/>
    <w:rsid w:val="34A9E58F"/>
    <w:rsid w:val="34D0F785"/>
    <w:rsid w:val="34D2C6DF"/>
    <w:rsid w:val="34D787B0"/>
    <w:rsid w:val="34DCCAEF"/>
    <w:rsid w:val="34F741B5"/>
    <w:rsid w:val="35211E0A"/>
    <w:rsid w:val="353547AE"/>
    <w:rsid w:val="35582136"/>
    <w:rsid w:val="355C9EE8"/>
    <w:rsid w:val="3563B99C"/>
    <w:rsid w:val="35765493"/>
    <w:rsid w:val="35853DFF"/>
    <w:rsid w:val="3592E66A"/>
    <w:rsid w:val="3594A612"/>
    <w:rsid w:val="35A82236"/>
    <w:rsid w:val="35BD74CD"/>
    <w:rsid w:val="35D859C3"/>
    <w:rsid w:val="35DF85F1"/>
    <w:rsid w:val="35EF1B7F"/>
    <w:rsid w:val="35F18624"/>
    <w:rsid w:val="36106D9A"/>
    <w:rsid w:val="36167154"/>
    <w:rsid w:val="36167F56"/>
    <w:rsid w:val="36168FA5"/>
    <w:rsid w:val="361E3FCA"/>
    <w:rsid w:val="36245E04"/>
    <w:rsid w:val="3629B756"/>
    <w:rsid w:val="3632EC3F"/>
    <w:rsid w:val="364148CB"/>
    <w:rsid w:val="366990A2"/>
    <w:rsid w:val="367DB416"/>
    <w:rsid w:val="368B4CE2"/>
    <w:rsid w:val="368FC115"/>
    <w:rsid w:val="369BCFB4"/>
    <w:rsid w:val="36A580BE"/>
    <w:rsid w:val="36ACE230"/>
    <w:rsid w:val="36AE98D3"/>
    <w:rsid w:val="36AFCCD9"/>
    <w:rsid w:val="36B22AF2"/>
    <w:rsid w:val="36BCEE6B"/>
    <w:rsid w:val="36C76510"/>
    <w:rsid w:val="36E187D0"/>
    <w:rsid w:val="3706679C"/>
    <w:rsid w:val="370A4BDA"/>
    <w:rsid w:val="371224F4"/>
    <w:rsid w:val="371DF91B"/>
    <w:rsid w:val="372434AC"/>
    <w:rsid w:val="3727C590"/>
    <w:rsid w:val="37307673"/>
    <w:rsid w:val="3734040C"/>
    <w:rsid w:val="373CF982"/>
    <w:rsid w:val="373F298B"/>
    <w:rsid w:val="375F51ED"/>
    <w:rsid w:val="37872DB0"/>
    <w:rsid w:val="379376B3"/>
    <w:rsid w:val="37A7D376"/>
    <w:rsid w:val="37B77B55"/>
    <w:rsid w:val="37BC0739"/>
    <w:rsid w:val="37C20818"/>
    <w:rsid w:val="37C5809D"/>
    <w:rsid w:val="37C80C55"/>
    <w:rsid w:val="37E9240A"/>
    <w:rsid w:val="37EECD7E"/>
    <w:rsid w:val="37EF247F"/>
    <w:rsid w:val="37F593E6"/>
    <w:rsid w:val="382E4F02"/>
    <w:rsid w:val="38313930"/>
    <w:rsid w:val="38316E5F"/>
    <w:rsid w:val="383742C2"/>
    <w:rsid w:val="3844DF20"/>
    <w:rsid w:val="384A96BC"/>
    <w:rsid w:val="384D9D3B"/>
    <w:rsid w:val="388518EC"/>
    <w:rsid w:val="388FC1F8"/>
    <w:rsid w:val="38AE12B1"/>
    <w:rsid w:val="38C11DFC"/>
    <w:rsid w:val="38C63152"/>
    <w:rsid w:val="38D65E79"/>
    <w:rsid w:val="390FC663"/>
    <w:rsid w:val="391FC63F"/>
    <w:rsid w:val="39375144"/>
    <w:rsid w:val="3938A1E9"/>
    <w:rsid w:val="39408406"/>
    <w:rsid w:val="3949B7EB"/>
    <w:rsid w:val="398A9DDF"/>
    <w:rsid w:val="39916447"/>
    <w:rsid w:val="3998380D"/>
    <w:rsid w:val="399F89B6"/>
    <w:rsid w:val="39A13B16"/>
    <w:rsid w:val="39C29400"/>
    <w:rsid w:val="39CC8BAF"/>
    <w:rsid w:val="39CEC57C"/>
    <w:rsid w:val="39E4E4AD"/>
    <w:rsid w:val="39EE230B"/>
    <w:rsid w:val="39F0F128"/>
    <w:rsid w:val="39FFDDAE"/>
    <w:rsid w:val="3A042B86"/>
    <w:rsid w:val="3A0C8DE4"/>
    <w:rsid w:val="3A233594"/>
    <w:rsid w:val="3A36CB8C"/>
    <w:rsid w:val="3A48F54E"/>
    <w:rsid w:val="3A4E2898"/>
    <w:rsid w:val="3A59C7E7"/>
    <w:rsid w:val="3A681735"/>
    <w:rsid w:val="3A6EE226"/>
    <w:rsid w:val="3A86082F"/>
    <w:rsid w:val="3A98C8E3"/>
    <w:rsid w:val="3A99AEC1"/>
    <w:rsid w:val="3A9CBC90"/>
    <w:rsid w:val="3AAB47BC"/>
    <w:rsid w:val="3AB1DAF8"/>
    <w:rsid w:val="3ABFE72A"/>
    <w:rsid w:val="3ADC5467"/>
    <w:rsid w:val="3B18FC54"/>
    <w:rsid w:val="3B1B9FC2"/>
    <w:rsid w:val="3B3FB3B8"/>
    <w:rsid w:val="3B543D25"/>
    <w:rsid w:val="3B9E877E"/>
    <w:rsid w:val="3BA81C5B"/>
    <w:rsid w:val="3BADD831"/>
    <w:rsid w:val="3BB1C3FE"/>
    <w:rsid w:val="3BB8B00C"/>
    <w:rsid w:val="3BBCADD8"/>
    <w:rsid w:val="3BCF5EF0"/>
    <w:rsid w:val="3BD1C470"/>
    <w:rsid w:val="3BD7D5FA"/>
    <w:rsid w:val="3BE316F8"/>
    <w:rsid w:val="3BEA1F50"/>
    <w:rsid w:val="3C02A85C"/>
    <w:rsid w:val="3C03E796"/>
    <w:rsid w:val="3C106AA5"/>
    <w:rsid w:val="3C3185C0"/>
    <w:rsid w:val="3C4D43AC"/>
    <w:rsid w:val="3C5E7378"/>
    <w:rsid w:val="3C68554F"/>
    <w:rsid w:val="3C7DDF2A"/>
    <w:rsid w:val="3C8F6A64"/>
    <w:rsid w:val="3C92311B"/>
    <w:rsid w:val="3C9A2BAC"/>
    <w:rsid w:val="3CAA06E8"/>
    <w:rsid w:val="3CC23EA1"/>
    <w:rsid w:val="3CC937F2"/>
    <w:rsid w:val="3CDF1D2B"/>
    <w:rsid w:val="3CDF2647"/>
    <w:rsid w:val="3CE13D5D"/>
    <w:rsid w:val="3CE3BE2A"/>
    <w:rsid w:val="3CEF6461"/>
    <w:rsid w:val="3CFDD0AC"/>
    <w:rsid w:val="3D126C03"/>
    <w:rsid w:val="3D14C242"/>
    <w:rsid w:val="3D37A0F7"/>
    <w:rsid w:val="3D7BD9F8"/>
    <w:rsid w:val="3D948F1F"/>
    <w:rsid w:val="3DAC3B06"/>
    <w:rsid w:val="3DAF436C"/>
    <w:rsid w:val="3DB2C0C8"/>
    <w:rsid w:val="3DC1D4BB"/>
    <w:rsid w:val="3E0C479B"/>
    <w:rsid w:val="3E1C7863"/>
    <w:rsid w:val="3E378CFB"/>
    <w:rsid w:val="3E3A56AE"/>
    <w:rsid w:val="3E5213AF"/>
    <w:rsid w:val="3E53472B"/>
    <w:rsid w:val="3E677D2E"/>
    <w:rsid w:val="3E7125CD"/>
    <w:rsid w:val="3E71D050"/>
    <w:rsid w:val="3E9E372C"/>
    <w:rsid w:val="3EA07AB4"/>
    <w:rsid w:val="3EA0AA85"/>
    <w:rsid w:val="3EA17951"/>
    <w:rsid w:val="3EAD38A4"/>
    <w:rsid w:val="3EAE7656"/>
    <w:rsid w:val="3EAFB26B"/>
    <w:rsid w:val="3EC7A223"/>
    <w:rsid w:val="3ED2374E"/>
    <w:rsid w:val="3ED37158"/>
    <w:rsid w:val="3EDBAA33"/>
    <w:rsid w:val="3EDF111B"/>
    <w:rsid w:val="3EED0D8C"/>
    <w:rsid w:val="3EF54B0A"/>
    <w:rsid w:val="3F0DBD04"/>
    <w:rsid w:val="3F0F732F"/>
    <w:rsid w:val="3F1BA424"/>
    <w:rsid w:val="3F48C3A2"/>
    <w:rsid w:val="3F884658"/>
    <w:rsid w:val="3FAADC43"/>
    <w:rsid w:val="3FAFC58A"/>
    <w:rsid w:val="3FCF02B4"/>
    <w:rsid w:val="3FE42BD1"/>
    <w:rsid w:val="3FE68FC8"/>
    <w:rsid w:val="3FEB9042"/>
    <w:rsid w:val="3FEBB604"/>
    <w:rsid w:val="3FF9B3B0"/>
    <w:rsid w:val="3FFC86C4"/>
    <w:rsid w:val="40145207"/>
    <w:rsid w:val="401C2A55"/>
    <w:rsid w:val="402B55B1"/>
    <w:rsid w:val="402C151D"/>
    <w:rsid w:val="404291E2"/>
    <w:rsid w:val="4047C113"/>
    <w:rsid w:val="40490905"/>
    <w:rsid w:val="404C4A21"/>
    <w:rsid w:val="4063967F"/>
    <w:rsid w:val="406B218E"/>
    <w:rsid w:val="407383F4"/>
    <w:rsid w:val="407C1303"/>
    <w:rsid w:val="4084B4BF"/>
    <w:rsid w:val="40924EDF"/>
    <w:rsid w:val="409FBB19"/>
    <w:rsid w:val="40A38060"/>
    <w:rsid w:val="40ADDF38"/>
    <w:rsid w:val="40B50FA5"/>
    <w:rsid w:val="40B60441"/>
    <w:rsid w:val="40B7C9C4"/>
    <w:rsid w:val="40CC277D"/>
    <w:rsid w:val="40D699B6"/>
    <w:rsid w:val="40D8C6B5"/>
    <w:rsid w:val="40D9B0CC"/>
    <w:rsid w:val="40E4D856"/>
    <w:rsid w:val="40ED16CD"/>
    <w:rsid w:val="40F93C69"/>
    <w:rsid w:val="4113E765"/>
    <w:rsid w:val="411893FF"/>
    <w:rsid w:val="412B8872"/>
    <w:rsid w:val="413A9B8B"/>
    <w:rsid w:val="414005B0"/>
    <w:rsid w:val="4146ACA4"/>
    <w:rsid w:val="414BA07C"/>
    <w:rsid w:val="4157EE7C"/>
    <w:rsid w:val="41591C9D"/>
    <w:rsid w:val="4159D5BE"/>
    <w:rsid w:val="416D11AE"/>
    <w:rsid w:val="41887AF1"/>
    <w:rsid w:val="4188E15D"/>
    <w:rsid w:val="41A1D426"/>
    <w:rsid w:val="41B02268"/>
    <w:rsid w:val="41BAB78F"/>
    <w:rsid w:val="41C6EDF1"/>
    <w:rsid w:val="41CCD92A"/>
    <w:rsid w:val="41E509EA"/>
    <w:rsid w:val="41E5F585"/>
    <w:rsid w:val="4218E9E0"/>
    <w:rsid w:val="42191DA5"/>
    <w:rsid w:val="421B35EB"/>
    <w:rsid w:val="424740DD"/>
    <w:rsid w:val="42474449"/>
    <w:rsid w:val="429C2720"/>
    <w:rsid w:val="42AE5152"/>
    <w:rsid w:val="42B70F34"/>
    <w:rsid w:val="42CBF2B2"/>
    <w:rsid w:val="42CDF895"/>
    <w:rsid w:val="42F811F5"/>
    <w:rsid w:val="42F8F93A"/>
    <w:rsid w:val="42F95700"/>
    <w:rsid w:val="431224C6"/>
    <w:rsid w:val="432E9D50"/>
    <w:rsid w:val="43396DAB"/>
    <w:rsid w:val="433A535C"/>
    <w:rsid w:val="43515CDC"/>
    <w:rsid w:val="4355F0B6"/>
    <w:rsid w:val="4380A9C7"/>
    <w:rsid w:val="43A55748"/>
    <w:rsid w:val="43A841A8"/>
    <w:rsid w:val="43C00AD8"/>
    <w:rsid w:val="43C04EB7"/>
    <w:rsid w:val="43CF0677"/>
    <w:rsid w:val="43DED163"/>
    <w:rsid w:val="43E9AFAD"/>
    <w:rsid w:val="43EA561D"/>
    <w:rsid w:val="43FAE9E1"/>
    <w:rsid w:val="440769FC"/>
    <w:rsid w:val="44109BFA"/>
    <w:rsid w:val="441AE33A"/>
    <w:rsid w:val="441D2999"/>
    <w:rsid w:val="4423CE74"/>
    <w:rsid w:val="446F90BD"/>
    <w:rsid w:val="447A7F42"/>
    <w:rsid w:val="447E4D66"/>
    <w:rsid w:val="449B6A74"/>
    <w:rsid w:val="449D1663"/>
    <w:rsid w:val="44A9C84B"/>
    <w:rsid w:val="44BB9C34"/>
    <w:rsid w:val="44D53E0C"/>
    <w:rsid w:val="44DA170C"/>
    <w:rsid w:val="44DCDD12"/>
    <w:rsid w:val="44E06751"/>
    <w:rsid w:val="4500382D"/>
    <w:rsid w:val="4508997F"/>
    <w:rsid w:val="451C7A28"/>
    <w:rsid w:val="452B4F84"/>
    <w:rsid w:val="45485B95"/>
    <w:rsid w:val="454A3B31"/>
    <w:rsid w:val="454E38EA"/>
    <w:rsid w:val="4556AABA"/>
    <w:rsid w:val="455F89D0"/>
    <w:rsid w:val="456E5925"/>
    <w:rsid w:val="4582284F"/>
    <w:rsid w:val="45952F18"/>
    <w:rsid w:val="459C7A8E"/>
    <w:rsid w:val="45A86246"/>
    <w:rsid w:val="45F27983"/>
    <w:rsid w:val="46144C9F"/>
    <w:rsid w:val="461A1DC7"/>
    <w:rsid w:val="461C59A6"/>
    <w:rsid w:val="4649F258"/>
    <w:rsid w:val="464FD31F"/>
    <w:rsid w:val="467C5379"/>
    <w:rsid w:val="467D0622"/>
    <w:rsid w:val="4690C6AF"/>
    <w:rsid w:val="46A59AC8"/>
    <w:rsid w:val="46A9A3B2"/>
    <w:rsid w:val="46ADD265"/>
    <w:rsid w:val="46C4DA88"/>
    <w:rsid w:val="46DA386F"/>
    <w:rsid w:val="46EE787C"/>
    <w:rsid w:val="46F38F0F"/>
    <w:rsid w:val="47019063"/>
    <w:rsid w:val="473DF5D0"/>
    <w:rsid w:val="474432A7"/>
    <w:rsid w:val="474E8906"/>
    <w:rsid w:val="475701F7"/>
    <w:rsid w:val="475A7087"/>
    <w:rsid w:val="4762EA91"/>
    <w:rsid w:val="4768BE99"/>
    <w:rsid w:val="4779A3E7"/>
    <w:rsid w:val="477E9EAF"/>
    <w:rsid w:val="47989594"/>
    <w:rsid w:val="4799CD1F"/>
    <w:rsid w:val="479F5174"/>
    <w:rsid w:val="47AAD798"/>
    <w:rsid w:val="47BBC04F"/>
    <w:rsid w:val="47BC11AF"/>
    <w:rsid w:val="47D05305"/>
    <w:rsid w:val="47E0FA6D"/>
    <w:rsid w:val="47E7A2D0"/>
    <w:rsid w:val="47EAF97E"/>
    <w:rsid w:val="47EDC84B"/>
    <w:rsid w:val="47FB0A3A"/>
    <w:rsid w:val="47FB81E7"/>
    <w:rsid w:val="4814F024"/>
    <w:rsid w:val="4825ED53"/>
    <w:rsid w:val="48317516"/>
    <w:rsid w:val="486C93D6"/>
    <w:rsid w:val="486E8BAB"/>
    <w:rsid w:val="487A539E"/>
    <w:rsid w:val="488E1D7A"/>
    <w:rsid w:val="4895479C"/>
    <w:rsid w:val="489ABE1A"/>
    <w:rsid w:val="48C94241"/>
    <w:rsid w:val="48D4C018"/>
    <w:rsid w:val="49032991"/>
    <w:rsid w:val="49223080"/>
    <w:rsid w:val="492BD442"/>
    <w:rsid w:val="4943BACE"/>
    <w:rsid w:val="494C5464"/>
    <w:rsid w:val="496AEDE7"/>
    <w:rsid w:val="4972E101"/>
    <w:rsid w:val="49901851"/>
    <w:rsid w:val="499E4E56"/>
    <w:rsid w:val="49A329A7"/>
    <w:rsid w:val="49ACEF7E"/>
    <w:rsid w:val="49BC5911"/>
    <w:rsid w:val="49CBA87C"/>
    <w:rsid w:val="49F364B2"/>
    <w:rsid w:val="4A09E429"/>
    <w:rsid w:val="4A1D42FD"/>
    <w:rsid w:val="4A1E2CEA"/>
    <w:rsid w:val="4A26F254"/>
    <w:rsid w:val="4A2954E0"/>
    <w:rsid w:val="4A2DF6CE"/>
    <w:rsid w:val="4A3890CA"/>
    <w:rsid w:val="4A3C7BFD"/>
    <w:rsid w:val="4A45804F"/>
    <w:rsid w:val="4A5A8382"/>
    <w:rsid w:val="4A9D85A9"/>
    <w:rsid w:val="4AB1ED61"/>
    <w:rsid w:val="4ADD390A"/>
    <w:rsid w:val="4ADEBB18"/>
    <w:rsid w:val="4AE9D7E2"/>
    <w:rsid w:val="4AF809C8"/>
    <w:rsid w:val="4AFACB97"/>
    <w:rsid w:val="4B189B2F"/>
    <w:rsid w:val="4B23290F"/>
    <w:rsid w:val="4B2AA470"/>
    <w:rsid w:val="4B3683B8"/>
    <w:rsid w:val="4B6D8BF4"/>
    <w:rsid w:val="4B77755E"/>
    <w:rsid w:val="4B8BBBAC"/>
    <w:rsid w:val="4B936DCB"/>
    <w:rsid w:val="4BA04F34"/>
    <w:rsid w:val="4BB8D5E2"/>
    <w:rsid w:val="4BC89C56"/>
    <w:rsid w:val="4BD68E74"/>
    <w:rsid w:val="4BE66353"/>
    <w:rsid w:val="4BEFD5C0"/>
    <w:rsid w:val="4C0BAAB7"/>
    <w:rsid w:val="4C227D22"/>
    <w:rsid w:val="4C29B1BE"/>
    <w:rsid w:val="4C3D55EF"/>
    <w:rsid w:val="4C40DB87"/>
    <w:rsid w:val="4C4315C5"/>
    <w:rsid w:val="4C4657FF"/>
    <w:rsid w:val="4C4C0D6C"/>
    <w:rsid w:val="4C4E07D7"/>
    <w:rsid w:val="4C571AAA"/>
    <w:rsid w:val="4C79C8DB"/>
    <w:rsid w:val="4C8A9BCB"/>
    <w:rsid w:val="4C99FDEC"/>
    <w:rsid w:val="4CA54244"/>
    <w:rsid w:val="4CE528F1"/>
    <w:rsid w:val="4CFD9F9A"/>
    <w:rsid w:val="4D23D779"/>
    <w:rsid w:val="4D278C0D"/>
    <w:rsid w:val="4D2C2C2E"/>
    <w:rsid w:val="4D3C66C9"/>
    <w:rsid w:val="4D4DC4C1"/>
    <w:rsid w:val="4D64BCD6"/>
    <w:rsid w:val="4D73A115"/>
    <w:rsid w:val="4D8DD9E6"/>
    <w:rsid w:val="4D9003B4"/>
    <w:rsid w:val="4DA1E44F"/>
    <w:rsid w:val="4DAAF504"/>
    <w:rsid w:val="4DF9E6C1"/>
    <w:rsid w:val="4DFD8B68"/>
    <w:rsid w:val="4E03B31E"/>
    <w:rsid w:val="4E0E757C"/>
    <w:rsid w:val="4E1D042E"/>
    <w:rsid w:val="4E30BEB7"/>
    <w:rsid w:val="4E415367"/>
    <w:rsid w:val="4E54AA48"/>
    <w:rsid w:val="4E6AA550"/>
    <w:rsid w:val="4E843490"/>
    <w:rsid w:val="4E8CC668"/>
    <w:rsid w:val="4E98A560"/>
    <w:rsid w:val="4E9DB776"/>
    <w:rsid w:val="4EA53D1C"/>
    <w:rsid w:val="4EA5AA9C"/>
    <w:rsid w:val="4EB43E77"/>
    <w:rsid w:val="4EB9096D"/>
    <w:rsid w:val="4EEDEAF1"/>
    <w:rsid w:val="4EFFF5CC"/>
    <w:rsid w:val="4F019EF6"/>
    <w:rsid w:val="4F03015E"/>
    <w:rsid w:val="4F0C9EF4"/>
    <w:rsid w:val="4F0E9D24"/>
    <w:rsid w:val="4F214AEB"/>
    <w:rsid w:val="4F2AB9A4"/>
    <w:rsid w:val="4F3C1CF1"/>
    <w:rsid w:val="4F3E38B8"/>
    <w:rsid w:val="4F431396"/>
    <w:rsid w:val="4F4FB4C6"/>
    <w:rsid w:val="4F74BC45"/>
    <w:rsid w:val="4FB2528E"/>
    <w:rsid w:val="4FBC99E8"/>
    <w:rsid w:val="4FC23C8D"/>
    <w:rsid w:val="4FC5289E"/>
    <w:rsid w:val="4FDECBB8"/>
    <w:rsid w:val="4FFAC668"/>
    <w:rsid w:val="50157D60"/>
    <w:rsid w:val="50171A71"/>
    <w:rsid w:val="5023C810"/>
    <w:rsid w:val="50268FFE"/>
    <w:rsid w:val="5038D682"/>
    <w:rsid w:val="503E10F3"/>
    <w:rsid w:val="504E6B76"/>
    <w:rsid w:val="50592A3C"/>
    <w:rsid w:val="50730439"/>
    <w:rsid w:val="508524BF"/>
    <w:rsid w:val="508926CA"/>
    <w:rsid w:val="508CAB98"/>
    <w:rsid w:val="5090EB91"/>
    <w:rsid w:val="5095E8E0"/>
    <w:rsid w:val="50984071"/>
    <w:rsid w:val="509B6AB0"/>
    <w:rsid w:val="50AAD32F"/>
    <w:rsid w:val="50B4C300"/>
    <w:rsid w:val="50BF7DCA"/>
    <w:rsid w:val="50C16B19"/>
    <w:rsid w:val="50F337AF"/>
    <w:rsid w:val="50FC5993"/>
    <w:rsid w:val="50FF00C5"/>
    <w:rsid w:val="5110A4BA"/>
    <w:rsid w:val="512009AB"/>
    <w:rsid w:val="5132A913"/>
    <w:rsid w:val="5176D569"/>
    <w:rsid w:val="519595DA"/>
    <w:rsid w:val="519904CA"/>
    <w:rsid w:val="51A1A586"/>
    <w:rsid w:val="51A2B52C"/>
    <w:rsid w:val="51B287E8"/>
    <w:rsid w:val="51B30A53"/>
    <w:rsid w:val="51B45060"/>
    <w:rsid w:val="51B89A14"/>
    <w:rsid w:val="51BCBC28"/>
    <w:rsid w:val="51D04622"/>
    <w:rsid w:val="51D8BFEF"/>
    <w:rsid w:val="5204D76E"/>
    <w:rsid w:val="5206E5C2"/>
    <w:rsid w:val="522135E4"/>
    <w:rsid w:val="522CBBF2"/>
    <w:rsid w:val="525A9556"/>
    <w:rsid w:val="525C999B"/>
    <w:rsid w:val="52781F03"/>
    <w:rsid w:val="5284FC60"/>
    <w:rsid w:val="52863880"/>
    <w:rsid w:val="5290130A"/>
    <w:rsid w:val="52994A01"/>
    <w:rsid w:val="52A20847"/>
    <w:rsid w:val="52A7313B"/>
    <w:rsid w:val="52BC1B8F"/>
    <w:rsid w:val="52DF49B9"/>
    <w:rsid w:val="52E1367A"/>
    <w:rsid w:val="52E23762"/>
    <w:rsid w:val="52F69383"/>
    <w:rsid w:val="5305ABA6"/>
    <w:rsid w:val="5327376F"/>
    <w:rsid w:val="5327629E"/>
    <w:rsid w:val="532C9601"/>
    <w:rsid w:val="5339D8A3"/>
    <w:rsid w:val="533F27BE"/>
    <w:rsid w:val="53692182"/>
    <w:rsid w:val="537BE866"/>
    <w:rsid w:val="538C8E9F"/>
    <w:rsid w:val="53A35F1E"/>
    <w:rsid w:val="53D0F876"/>
    <w:rsid w:val="53D1679F"/>
    <w:rsid w:val="53E3771C"/>
    <w:rsid w:val="53F25F51"/>
    <w:rsid w:val="5409042A"/>
    <w:rsid w:val="54098B03"/>
    <w:rsid w:val="54225BA0"/>
    <w:rsid w:val="5428CB2C"/>
    <w:rsid w:val="542DAA8C"/>
    <w:rsid w:val="543A2DB6"/>
    <w:rsid w:val="54407442"/>
    <w:rsid w:val="54738639"/>
    <w:rsid w:val="54800278"/>
    <w:rsid w:val="548E3B4C"/>
    <w:rsid w:val="5495ADB0"/>
    <w:rsid w:val="5499382A"/>
    <w:rsid w:val="54AE0919"/>
    <w:rsid w:val="54AF3E05"/>
    <w:rsid w:val="54B541F2"/>
    <w:rsid w:val="54BA8E02"/>
    <w:rsid w:val="54C1C47F"/>
    <w:rsid w:val="54C332FF"/>
    <w:rsid w:val="54DDA809"/>
    <w:rsid w:val="54F03AD6"/>
    <w:rsid w:val="54F62A88"/>
    <w:rsid w:val="54F8285C"/>
    <w:rsid w:val="55197103"/>
    <w:rsid w:val="551EAF50"/>
    <w:rsid w:val="5533C0AC"/>
    <w:rsid w:val="55486B5A"/>
    <w:rsid w:val="5558D6A6"/>
    <w:rsid w:val="55604F1D"/>
    <w:rsid w:val="55645CB4"/>
    <w:rsid w:val="556784F1"/>
    <w:rsid w:val="556C4A3A"/>
    <w:rsid w:val="557A127E"/>
    <w:rsid w:val="5582DEF5"/>
    <w:rsid w:val="5598F702"/>
    <w:rsid w:val="55A7F128"/>
    <w:rsid w:val="55BE8610"/>
    <w:rsid w:val="55C71A18"/>
    <w:rsid w:val="55E2D515"/>
    <w:rsid w:val="55F2BF52"/>
    <w:rsid w:val="55F8F99E"/>
    <w:rsid w:val="560FAD81"/>
    <w:rsid w:val="56142088"/>
    <w:rsid w:val="562E5ED3"/>
    <w:rsid w:val="563C6D68"/>
    <w:rsid w:val="5641C4C1"/>
    <w:rsid w:val="5668B85A"/>
    <w:rsid w:val="56717965"/>
    <w:rsid w:val="5674EB24"/>
    <w:rsid w:val="56948D8F"/>
    <w:rsid w:val="56AF7387"/>
    <w:rsid w:val="56B4A827"/>
    <w:rsid w:val="56D7BECB"/>
    <w:rsid w:val="56D7C98C"/>
    <w:rsid w:val="56F4A707"/>
    <w:rsid w:val="56FC46A2"/>
    <w:rsid w:val="5701E288"/>
    <w:rsid w:val="57020114"/>
    <w:rsid w:val="570324C2"/>
    <w:rsid w:val="5707EA89"/>
    <w:rsid w:val="570BA21E"/>
    <w:rsid w:val="571D08C7"/>
    <w:rsid w:val="571FA1B3"/>
    <w:rsid w:val="57319493"/>
    <w:rsid w:val="5741EB24"/>
    <w:rsid w:val="575D6018"/>
    <w:rsid w:val="5761CCCD"/>
    <w:rsid w:val="576B9B17"/>
    <w:rsid w:val="57741D5A"/>
    <w:rsid w:val="577AF52A"/>
    <w:rsid w:val="57AE6761"/>
    <w:rsid w:val="57C2A03F"/>
    <w:rsid w:val="57C39438"/>
    <w:rsid w:val="57CE5E61"/>
    <w:rsid w:val="57D94E9F"/>
    <w:rsid w:val="57F16214"/>
    <w:rsid w:val="57F3D03D"/>
    <w:rsid w:val="57F9FDE8"/>
    <w:rsid w:val="580A5165"/>
    <w:rsid w:val="5829094F"/>
    <w:rsid w:val="582C2FC5"/>
    <w:rsid w:val="582FC91E"/>
    <w:rsid w:val="5832F705"/>
    <w:rsid w:val="5837589D"/>
    <w:rsid w:val="583F87A6"/>
    <w:rsid w:val="586A6AD5"/>
    <w:rsid w:val="58738F2C"/>
    <w:rsid w:val="587599BC"/>
    <w:rsid w:val="588F2892"/>
    <w:rsid w:val="588FD05F"/>
    <w:rsid w:val="58A03357"/>
    <w:rsid w:val="58A3EAFC"/>
    <w:rsid w:val="58B7F49B"/>
    <w:rsid w:val="58BB7214"/>
    <w:rsid w:val="58D0FDC1"/>
    <w:rsid w:val="58F606A9"/>
    <w:rsid w:val="5915329C"/>
    <w:rsid w:val="5916D867"/>
    <w:rsid w:val="594FCC16"/>
    <w:rsid w:val="595934D4"/>
    <w:rsid w:val="5961356F"/>
    <w:rsid w:val="5965D010"/>
    <w:rsid w:val="596D82F3"/>
    <w:rsid w:val="598D05EE"/>
    <w:rsid w:val="59AC5E57"/>
    <w:rsid w:val="59BC3CD0"/>
    <w:rsid w:val="59C08D8B"/>
    <w:rsid w:val="59D47B63"/>
    <w:rsid w:val="59E1771A"/>
    <w:rsid w:val="59E8BDC7"/>
    <w:rsid w:val="5A0F5F8D"/>
    <w:rsid w:val="5A265BE0"/>
    <w:rsid w:val="5A2E2FB9"/>
    <w:rsid w:val="5A3D7E89"/>
    <w:rsid w:val="5A3DBDF8"/>
    <w:rsid w:val="5A4994CB"/>
    <w:rsid w:val="5A508C43"/>
    <w:rsid w:val="5A574275"/>
    <w:rsid w:val="5A6D46E0"/>
    <w:rsid w:val="5A6F9A8E"/>
    <w:rsid w:val="5A91D70A"/>
    <w:rsid w:val="5A93199A"/>
    <w:rsid w:val="5A996D8F"/>
    <w:rsid w:val="5ABBD257"/>
    <w:rsid w:val="5AC7D03F"/>
    <w:rsid w:val="5ACE7C3E"/>
    <w:rsid w:val="5AD4B552"/>
    <w:rsid w:val="5AD72769"/>
    <w:rsid w:val="5ADCF6D7"/>
    <w:rsid w:val="5AE59396"/>
    <w:rsid w:val="5B10EF61"/>
    <w:rsid w:val="5B18563F"/>
    <w:rsid w:val="5B1FD66F"/>
    <w:rsid w:val="5B63C823"/>
    <w:rsid w:val="5B6EC7B3"/>
    <w:rsid w:val="5B716AFF"/>
    <w:rsid w:val="5B772868"/>
    <w:rsid w:val="5B78F55F"/>
    <w:rsid w:val="5B7AE31E"/>
    <w:rsid w:val="5B7D1885"/>
    <w:rsid w:val="5B802691"/>
    <w:rsid w:val="5B9D322D"/>
    <w:rsid w:val="5BC538E0"/>
    <w:rsid w:val="5BCF90A1"/>
    <w:rsid w:val="5BD39E38"/>
    <w:rsid w:val="5BD44513"/>
    <w:rsid w:val="5BF52979"/>
    <w:rsid w:val="5C01313F"/>
    <w:rsid w:val="5C25FA83"/>
    <w:rsid w:val="5C2DA76B"/>
    <w:rsid w:val="5C301D93"/>
    <w:rsid w:val="5C30B6D6"/>
    <w:rsid w:val="5C38386B"/>
    <w:rsid w:val="5C3C91B9"/>
    <w:rsid w:val="5C411117"/>
    <w:rsid w:val="5C793F97"/>
    <w:rsid w:val="5C81F493"/>
    <w:rsid w:val="5C8D4E76"/>
    <w:rsid w:val="5C9E67F2"/>
    <w:rsid w:val="5CB26A4A"/>
    <w:rsid w:val="5CDA15AF"/>
    <w:rsid w:val="5CE0CB8A"/>
    <w:rsid w:val="5CEB2D22"/>
    <w:rsid w:val="5CF3F5B7"/>
    <w:rsid w:val="5D088D6A"/>
    <w:rsid w:val="5D0DA5BF"/>
    <w:rsid w:val="5D1B3E8B"/>
    <w:rsid w:val="5D222678"/>
    <w:rsid w:val="5D30EB88"/>
    <w:rsid w:val="5D48DF3E"/>
    <w:rsid w:val="5D4FB157"/>
    <w:rsid w:val="5D5869C0"/>
    <w:rsid w:val="5D5E47D1"/>
    <w:rsid w:val="5D6269A3"/>
    <w:rsid w:val="5D71D3C1"/>
    <w:rsid w:val="5D775C1F"/>
    <w:rsid w:val="5D9BC933"/>
    <w:rsid w:val="5DA02CEE"/>
    <w:rsid w:val="5DC23A2A"/>
    <w:rsid w:val="5DD1857B"/>
    <w:rsid w:val="5E0D14DF"/>
    <w:rsid w:val="5E0EF46D"/>
    <w:rsid w:val="5E1FFB55"/>
    <w:rsid w:val="5E20EBD2"/>
    <w:rsid w:val="5E34937D"/>
    <w:rsid w:val="5E73EE1B"/>
    <w:rsid w:val="5E7AB550"/>
    <w:rsid w:val="5E8199F0"/>
    <w:rsid w:val="5E8248EC"/>
    <w:rsid w:val="5E84F31C"/>
    <w:rsid w:val="5E885D0E"/>
    <w:rsid w:val="5E95F45D"/>
    <w:rsid w:val="5E9F0AA2"/>
    <w:rsid w:val="5EBF2137"/>
    <w:rsid w:val="5F132C80"/>
    <w:rsid w:val="5F2C0425"/>
    <w:rsid w:val="5F2D8F33"/>
    <w:rsid w:val="5F34D587"/>
    <w:rsid w:val="5F47E5C4"/>
    <w:rsid w:val="5F4AB471"/>
    <w:rsid w:val="5F6635F7"/>
    <w:rsid w:val="5F69116B"/>
    <w:rsid w:val="5F6CDEB2"/>
    <w:rsid w:val="5F94A27D"/>
    <w:rsid w:val="5F9E4C70"/>
    <w:rsid w:val="5FA743AA"/>
    <w:rsid w:val="5FB4301D"/>
    <w:rsid w:val="5FC621F0"/>
    <w:rsid w:val="5FD4A2FD"/>
    <w:rsid w:val="5FD9F758"/>
    <w:rsid w:val="5FDEB188"/>
    <w:rsid w:val="5FF3E181"/>
    <w:rsid w:val="60047D7C"/>
    <w:rsid w:val="600B41CC"/>
    <w:rsid w:val="600D7F93"/>
    <w:rsid w:val="601AF2D7"/>
    <w:rsid w:val="60238276"/>
    <w:rsid w:val="603ADB03"/>
    <w:rsid w:val="603AE090"/>
    <w:rsid w:val="604603AE"/>
    <w:rsid w:val="604C8A5F"/>
    <w:rsid w:val="605B03B1"/>
    <w:rsid w:val="606EF377"/>
    <w:rsid w:val="60868304"/>
    <w:rsid w:val="609B5500"/>
    <w:rsid w:val="609D7F57"/>
    <w:rsid w:val="60A47184"/>
    <w:rsid w:val="60A8FC39"/>
    <w:rsid w:val="60BCE30F"/>
    <w:rsid w:val="60CBB0AD"/>
    <w:rsid w:val="60D2F081"/>
    <w:rsid w:val="60DDFF12"/>
    <w:rsid w:val="60EE5F98"/>
    <w:rsid w:val="60EF0D3B"/>
    <w:rsid w:val="60F28514"/>
    <w:rsid w:val="60F3C229"/>
    <w:rsid w:val="60FDC151"/>
    <w:rsid w:val="60FE4E3A"/>
    <w:rsid w:val="6102CD30"/>
    <w:rsid w:val="610A7EC9"/>
    <w:rsid w:val="6118AEF5"/>
    <w:rsid w:val="612090E8"/>
    <w:rsid w:val="612EAA9D"/>
    <w:rsid w:val="614C369B"/>
    <w:rsid w:val="615BA3F5"/>
    <w:rsid w:val="619C14D0"/>
    <w:rsid w:val="61B22FEF"/>
    <w:rsid w:val="61B8EC03"/>
    <w:rsid w:val="61F02767"/>
    <w:rsid w:val="61FF5F78"/>
    <w:rsid w:val="6211ED45"/>
    <w:rsid w:val="621E555A"/>
    <w:rsid w:val="621F5EF6"/>
    <w:rsid w:val="623570E3"/>
    <w:rsid w:val="62661170"/>
    <w:rsid w:val="6266AE35"/>
    <w:rsid w:val="6284C5BD"/>
    <w:rsid w:val="628C37A9"/>
    <w:rsid w:val="629DDC35"/>
    <w:rsid w:val="62A4F69E"/>
    <w:rsid w:val="62C0A3EA"/>
    <w:rsid w:val="62C62D5C"/>
    <w:rsid w:val="62C8BE73"/>
    <w:rsid w:val="62E1436C"/>
    <w:rsid w:val="62F20D10"/>
    <w:rsid w:val="62F9A809"/>
    <w:rsid w:val="62FB9FB5"/>
    <w:rsid w:val="62FF677F"/>
    <w:rsid w:val="634A0EDE"/>
    <w:rsid w:val="635902B8"/>
    <w:rsid w:val="635E48B2"/>
    <w:rsid w:val="63680618"/>
    <w:rsid w:val="636A1FED"/>
    <w:rsid w:val="63711250"/>
    <w:rsid w:val="63823A4D"/>
    <w:rsid w:val="6390ABE2"/>
    <w:rsid w:val="6390DF19"/>
    <w:rsid w:val="6392AB42"/>
    <w:rsid w:val="639DEF0F"/>
    <w:rsid w:val="63AB37D0"/>
    <w:rsid w:val="63B97F02"/>
    <w:rsid w:val="63BD5AF6"/>
    <w:rsid w:val="63D3ADFD"/>
    <w:rsid w:val="63E6489D"/>
    <w:rsid w:val="63EFF931"/>
    <w:rsid w:val="64025F97"/>
    <w:rsid w:val="64137D49"/>
    <w:rsid w:val="641BBBE9"/>
    <w:rsid w:val="644D463F"/>
    <w:rsid w:val="6454D206"/>
    <w:rsid w:val="6454D769"/>
    <w:rsid w:val="64579B5C"/>
    <w:rsid w:val="6485D124"/>
    <w:rsid w:val="648BADEC"/>
    <w:rsid w:val="64A17A85"/>
    <w:rsid w:val="64C561CF"/>
    <w:rsid w:val="64C9E218"/>
    <w:rsid w:val="64DA91F7"/>
    <w:rsid w:val="64F78F28"/>
    <w:rsid w:val="6501AABE"/>
    <w:rsid w:val="650AA8A1"/>
    <w:rsid w:val="650E4C26"/>
    <w:rsid w:val="65136700"/>
    <w:rsid w:val="651DD621"/>
    <w:rsid w:val="65646BA9"/>
    <w:rsid w:val="657CEE33"/>
    <w:rsid w:val="658993C3"/>
    <w:rsid w:val="658C5598"/>
    <w:rsid w:val="65984B41"/>
    <w:rsid w:val="659FA26F"/>
    <w:rsid w:val="65A2202B"/>
    <w:rsid w:val="65B095E4"/>
    <w:rsid w:val="65B14AD5"/>
    <w:rsid w:val="65CF5D5C"/>
    <w:rsid w:val="65DCE8F6"/>
    <w:rsid w:val="65EF8B13"/>
    <w:rsid w:val="65F84703"/>
    <w:rsid w:val="66254471"/>
    <w:rsid w:val="6632D5EC"/>
    <w:rsid w:val="663429EC"/>
    <w:rsid w:val="66380A8C"/>
    <w:rsid w:val="663FA562"/>
    <w:rsid w:val="6643BAB2"/>
    <w:rsid w:val="6648DA52"/>
    <w:rsid w:val="665B8F8E"/>
    <w:rsid w:val="6689BBB6"/>
    <w:rsid w:val="668A345B"/>
    <w:rsid w:val="66AD97A4"/>
    <w:rsid w:val="66C61C9B"/>
    <w:rsid w:val="66E2D892"/>
    <w:rsid w:val="66EEBB50"/>
    <w:rsid w:val="66F6525B"/>
    <w:rsid w:val="66FCCA13"/>
    <w:rsid w:val="6704DEE8"/>
    <w:rsid w:val="6706B5DD"/>
    <w:rsid w:val="67188237"/>
    <w:rsid w:val="674D72B1"/>
    <w:rsid w:val="677D1A30"/>
    <w:rsid w:val="67889A43"/>
    <w:rsid w:val="678FB662"/>
    <w:rsid w:val="6795F006"/>
    <w:rsid w:val="68070328"/>
    <w:rsid w:val="68106013"/>
    <w:rsid w:val="68114FB4"/>
    <w:rsid w:val="681232B9"/>
    <w:rsid w:val="682BC2E7"/>
    <w:rsid w:val="68346E45"/>
    <w:rsid w:val="683937DB"/>
    <w:rsid w:val="6845EA85"/>
    <w:rsid w:val="6854577F"/>
    <w:rsid w:val="6863FB31"/>
    <w:rsid w:val="68894924"/>
    <w:rsid w:val="688C5080"/>
    <w:rsid w:val="68A8913C"/>
    <w:rsid w:val="68AEDB32"/>
    <w:rsid w:val="68B5953C"/>
    <w:rsid w:val="68BA0EC6"/>
    <w:rsid w:val="68C3C32A"/>
    <w:rsid w:val="68D019BA"/>
    <w:rsid w:val="68D9F439"/>
    <w:rsid w:val="68DA2245"/>
    <w:rsid w:val="68E8DFE4"/>
    <w:rsid w:val="68EE1417"/>
    <w:rsid w:val="68F16E84"/>
    <w:rsid w:val="6913C0F8"/>
    <w:rsid w:val="691450BD"/>
    <w:rsid w:val="691CEE25"/>
    <w:rsid w:val="6931BEFD"/>
    <w:rsid w:val="69359D7A"/>
    <w:rsid w:val="6940B7C5"/>
    <w:rsid w:val="69562CAA"/>
    <w:rsid w:val="69679BE2"/>
    <w:rsid w:val="696E07C6"/>
    <w:rsid w:val="69774624"/>
    <w:rsid w:val="697F762C"/>
    <w:rsid w:val="69AE031A"/>
    <w:rsid w:val="69C295C9"/>
    <w:rsid w:val="69C70190"/>
    <w:rsid w:val="69C72B77"/>
    <w:rsid w:val="69D5D410"/>
    <w:rsid w:val="69E3C5CB"/>
    <w:rsid w:val="69F96655"/>
    <w:rsid w:val="69F9B7F5"/>
    <w:rsid w:val="69F9F53F"/>
    <w:rsid w:val="69FFA414"/>
    <w:rsid w:val="6A03BA14"/>
    <w:rsid w:val="6A1B0ECA"/>
    <w:rsid w:val="6A21C2E4"/>
    <w:rsid w:val="6A23F6E0"/>
    <w:rsid w:val="6A3D7DB0"/>
    <w:rsid w:val="6A3E9DA7"/>
    <w:rsid w:val="6A490A43"/>
    <w:rsid w:val="6A5ACE9E"/>
    <w:rsid w:val="6A6884A2"/>
    <w:rsid w:val="6A84B4AA"/>
    <w:rsid w:val="6A863466"/>
    <w:rsid w:val="6AA23C23"/>
    <w:rsid w:val="6AA58F2F"/>
    <w:rsid w:val="6AB59810"/>
    <w:rsid w:val="6ABB68B6"/>
    <w:rsid w:val="6ADF4687"/>
    <w:rsid w:val="6AE261B3"/>
    <w:rsid w:val="6AE982F0"/>
    <w:rsid w:val="6AF1FD0B"/>
    <w:rsid w:val="6B0810E9"/>
    <w:rsid w:val="6B21C87A"/>
    <w:rsid w:val="6B29B9A2"/>
    <w:rsid w:val="6B2BDA22"/>
    <w:rsid w:val="6B305FF2"/>
    <w:rsid w:val="6B4800D5"/>
    <w:rsid w:val="6B4A10D5"/>
    <w:rsid w:val="6B60D963"/>
    <w:rsid w:val="6B648F6F"/>
    <w:rsid w:val="6B659304"/>
    <w:rsid w:val="6BA832E3"/>
    <w:rsid w:val="6BA877CE"/>
    <w:rsid w:val="6BAA3AB9"/>
    <w:rsid w:val="6BAC7734"/>
    <w:rsid w:val="6BD4C20A"/>
    <w:rsid w:val="6BDC8CDD"/>
    <w:rsid w:val="6BF1AF88"/>
    <w:rsid w:val="6BF43673"/>
    <w:rsid w:val="6BFCFF7B"/>
    <w:rsid w:val="6C1C3380"/>
    <w:rsid w:val="6C1FAF8B"/>
    <w:rsid w:val="6C256FFB"/>
    <w:rsid w:val="6C55EE65"/>
    <w:rsid w:val="6C6C9E55"/>
    <w:rsid w:val="6C8405AB"/>
    <w:rsid w:val="6C856015"/>
    <w:rsid w:val="6C85C188"/>
    <w:rsid w:val="6C86F3C5"/>
    <w:rsid w:val="6C8A5066"/>
    <w:rsid w:val="6C8DF08D"/>
    <w:rsid w:val="6C9BEE4E"/>
    <w:rsid w:val="6CA6AFBC"/>
    <w:rsid w:val="6CAD0105"/>
    <w:rsid w:val="6CC38248"/>
    <w:rsid w:val="6CCD0FD5"/>
    <w:rsid w:val="6CFAC7F3"/>
    <w:rsid w:val="6D016365"/>
    <w:rsid w:val="6D07012C"/>
    <w:rsid w:val="6D0E7E86"/>
    <w:rsid w:val="6D201C15"/>
    <w:rsid w:val="6D2FB040"/>
    <w:rsid w:val="6D32734F"/>
    <w:rsid w:val="6D5C3B3C"/>
    <w:rsid w:val="6D610D5D"/>
    <w:rsid w:val="6D65D23E"/>
    <w:rsid w:val="6D694F3B"/>
    <w:rsid w:val="6D7D0AC9"/>
    <w:rsid w:val="6D7D3C9F"/>
    <w:rsid w:val="6D8D7FE9"/>
    <w:rsid w:val="6D8FFE5D"/>
    <w:rsid w:val="6D95CEC1"/>
    <w:rsid w:val="6DA5E895"/>
    <w:rsid w:val="6DA63E55"/>
    <w:rsid w:val="6DA7C293"/>
    <w:rsid w:val="6DAF0B2A"/>
    <w:rsid w:val="6DB870E1"/>
    <w:rsid w:val="6DC9FD5F"/>
    <w:rsid w:val="6DD13537"/>
    <w:rsid w:val="6DEEEC0D"/>
    <w:rsid w:val="6DF76A9C"/>
    <w:rsid w:val="6E099590"/>
    <w:rsid w:val="6E0A63B3"/>
    <w:rsid w:val="6E1A473F"/>
    <w:rsid w:val="6E33563F"/>
    <w:rsid w:val="6E380C30"/>
    <w:rsid w:val="6E3BD644"/>
    <w:rsid w:val="6E48D166"/>
    <w:rsid w:val="6E4F8603"/>
    <w:rsid w:val="6E74319B"/>
    <w:rsid w:val="6E8A449F"/>
    <w:rsid w:val="6E92A3EE"/>
    <w:rsid w:val="6EE2BF42"/>
    <w:rsid w:val="6EF2280F"/>
    <w:rsid w:val="6F15A869"/>
    <w:rsid w:val="6F18F8A1"/>
    <w:rsid w:val="6F33D758"/>
    <w:rsid w:val="6F3744F1"/>
    <w:rsid w:val="6F41B8F6"/>
    <w:rsid w:val="6F42F63B"/>
    <w:rsid w:val="6F46DEAB"/>
    <w:rsid w:val="6F4B44DD"/>
    <w:rsid w:val="6F6FCC07"/>
    <w:rsid w:val="6F74A483"/>
    <w:rsid w:val="6F7C5F3D"/>
    <w:rsid w:val="6F8587C0"/>
    <w:rsid w:val="6F907B21"/>
    <w:rsid w:val="6F9C33DE"/>
    <w:rsid w:val="6F9F3F29"/>
    <w:rsid w:val="6FB167DE"/>
    <w:rsid w:val="6FBD36C9"/>
    <w:rsid w:val="6FC752EB"/>
    <w:rsid w:val="6FC87931"/>
    <w:rsid w:val="6FE846D0"/>
    <w:rsid w:val="6FEBA778"/>
    <w:rsid w:val="700F04B9"/>
    <w:rsid w:val="701001FC"/>
    <w:rsid w:val="7013811E"/>
    <w:rsid w:val="702900D0"/>
    <w:rsid w:val="7043FB3A"/>
    <w:rsid w:val="7068477A"/>
    <w:rsid w:val="707146F4"/>
    <w:rsid w:val="7080D12E"/>
    <w:rsid w:val="70894A8D"/>
    <w:rsid w:val="70924A40"/>
    <w:rsid w:val="70B3AEB4"/>
    <w:rsid w:val="70B934B8"/>
    <w:rsid w:val="70B96650"/>
    <w:rsid w:val="70CD44D0"/>
    <w:rsid w:val="70EF128A"/>
    <w:rsid w:val="70FB4AA2"/>
    <w:rsid w:val="7106B7A3"/>
    <w:rsid w:val="710AB9AA"/>
    <w:rsid w:val="7112CEB1"/>
    <w:rsid w:val="71138C91"/>
    <w:rsid w:val="711EEFF8"/>
    <w:rsid w:val="711F4A07"/>
    <w:rsid w:val="7120C040"/>
    <w:rsid w:val="712C1B53"/>
    <w:rsid w:val="7136C20E"/>
    <w:rsid w:val="713C3816"/>
    <w:rsid w:val="7164D855"/>
    <w:rsid w:val="716F7976"/>
    <w:rsid w:val="71807228"/>
    <w:rsid w:val="71943533"/>
    <w:rsid w:val="71B100B0"/>
    <w:rsid w:val="71B2EB92"/>
    <w:rsid w:val="71B9D2B9"/>
    <w:rsid w:val="71C5CDBE"/>
    <w:rsid w:val="71C93539"/>
    <w:rsid w:val="71CDBD25"/>
    <w:rsid w:val="71E88720"/>
    <w:rsid w:val="71FDC9CA"/>
    <w:rsid w:val="720ADA7C"/>
    <w:rsid w:val="721239B1"/>
    <w:rsid w:val="7227C206"/>
    <w:rsid w:val="72507BEC"/>
    <w:rsid w:val="72541F25"/>
    <w:rsid w:val="7254ED86"/>
    <w:rsid w:val="72561D58"/>
    <w:rsid w:val="72670EB9"/>
    <w:rsid w:val="7281E3DA"/>
    <w:rsid w:val="7294AB05"/>
    <w:rsid w:val="72B06586"/>
    <w:rsid w:val="72B3EFF0"/>
    <w:rsid w:val="72C1ED76"/>
    <w:rsid w:val="72E48581"/>
    <w:rsid w:val="72FB4486"/>
    <w:rsid w:val="7314F80E"/>
    <w:rsid w:val="73300594"/>
    <w:rsid w:val="7345900C"/>
    <w:rsid w:val="73629A2D"/>
    <w:rsid w:val="73830D5D"/>
    <w:rsid w:val="73A110FB"/>
    <w:rsid w:val="73CB37D9"/>
    <w:rsid w:val="73D344CC"/>
    <w:rsid w:val="73DC79F0"/>
    <w:rsid w:val="73E361F0"/>
    <w:rsid w:val="73EB4F76"/>
    <w:rsid w:val="73F0D57A"/>
    <w:rsid w:val="73F9353E"/>
    <w:rsid w:val="73FD546C"/>
    <w:rsid w:val="742C2720"/>
    <w:rsid w:val="74337251"/>
    <w:rsid w:val="743DC26C"/>
    <w:rsid w:val="74509BDA"/>
    <w:rsid w:val="745C10FA"/>
    <w:rsid w:val="74633A25"/>
    <w:rsid w:val="746FD48D"/>
    <w:rsid w:val="747526BC"/>
    <w:rsid w:val="748235FA"/>
    <w:rsid w:val="7486C3CC"/>
    <w:rsid w:val="749A56E9"/>
    <w:rsid w:val="74A28409"/>
    <w:rsid w:val="74A59D41"/>
    <w:rsid w:val="74AE6036"/>
    <w:rsid w:val="74BCBCFA"/>
    <w:rsid w:val="74CBA2C2"/>
    <w:rsid w:val="74CEF000"/>
    <w:rsid w:val="74D6B139"/>
    <w:rsid w:val="74D87A79"/>
    <w:rsid w:val="74E54231"/>
    <w:rsid w:val="74F38E73"/>
    <w:rsid w:val="75059F1B"/>
    <w:rsid w:val="75176F98"/>
    <w:rsid w:val="751C842E"/>
    <w:rsid w:val="751F59E3"/>
    <w:rsid w:val="7532A852"/>
    <w:rsid w:val="7542F89A"/>
    <w:rsid w:val="754C23F5"/>
    <w:rsid w:val="7554B20A"/>
    <w:rsid w:val="7596ED35"/>
    <w:rsid w:val="75972BE1"/>
    <w:rsid w:val="75987DCE"/>
    <w:rsid w:val="75B6202F"/>
    <w:rsid w:val="761701BF"/>
    <w:rsid w:val="761A31F0"/>
    <w:rsid w:val="761D5ACC"/>
    <w:rsid w:val="7629A837"/>
    <w:rsid w:val="762DBFCC"/>
    <w:rsid w:val="7633C184"/>
    <w:rsid w:val="7636291A"/>
    <w:rsid w:val="7643D0BB"/>
    <w:rsid w:val="7653BAD0"/>
    <w:rsid w:val="76615CF8"/>
    <w:rsid w:val="7663B2AB"/>
    <w:rsid w:val="76811292"/>
    <w:rsid w:val="76BF94A8"/>
    <w:rsid w:val="76C148BE"/>
    <w:rsid w:val="76E7AF85"/>
    <w:rsid w:val="76E87D93"/>
    <w:rsid w:val="771C4829"/>
    <w:rsid w:val="772563E3"/>
    <w:rsid w:val="772DE6AE"/>
    <w:rsid w:val="772E6F9F"/>
    <w:rsid w:val="7744AC0A"/>
    <w:rsid w:val="774C4DEE"/>
    <w:rsid w:val="7766A461"/>
    <w:rsid w:val="77AA996F"/>
    <w:rsid w:val="77B5CDB7"/>
    <w:rsid w:val="77B84520"/>
    <w:rsid w:val="77BD3328"/>
    <w:rsid w:val="77C70497"/>
    <w:rsid w:val="77C75B58"/>
    <w:rsid w:val="77D61CC8"/>
    <w:rsid w:val="780256CA"/>
    <w:rsid w:val="780301A8"/>
    <w:rsid w:val="781300B5"/>
    <w:rsid w:val="7823BFDA"/>
    <w:rsid w:val="784A986E"/>
    <w:rsid w:val="78562640"/>
    <w:rsid w:val="78705EC5"/>
    <w:rsid w:val="787B6360"/>
    <w:rsid w:val="789DF31B"/>
    <w:rsid w:val="78A197F0"/>
    <w:rsid w:val="78AA9995"/>
    <w:rsid w:val="78B2B7DC"/>
    <w:rsid w:val="78BF2B59"/>
    <w:rsid w:val="78CCF374"/>
    <w:rsid w:val="78CF5FE2"/>
    <w:rsid w:val="78D7832A"/>
    <w:rsid w:val="78D94992"/>
    <w:rsid w:val="79245E09"/>
    <w:rsid w:val="7952944B"/>
    <w:rsid w:val="798DEC85"/>
    <w:rsid w:val="798EE6AE"/>
    <w:rsid w:val="79B9972D"/>
    <w:rsid w:val="79D36459"/>
    <w:rsid w:val="79DE1D63"/>
    <w:rsid w:val="7A27BFAB"/>
    <w:rsid w:val="7A331CC7"/>
    <w:rsid w:val="7A4E3434"/>
    <w:rsid w:val="7A574979"/>
    <w:rsid w:val="7A6E499B"/>
    <w:rsid w:val="7A7465D5"/>
    <w:rsid w:val="7A8895EB"/>
    <w:rsid w:val="7A91B329"/>
    <w:rsid w:val="7AA52039"/>
    <w:rsid w:val="7AA573D2"/>
    <w:rsid w:val="7ABA4DE3"/>
    <w:rsid w:val="7ABBCE15"/>
    <w:rsid w:val="7ABE4896"/>
    <w:rsid w:val="7AEF2DA7"/>
    <w:rsid w:val="7B01CEC3"/>
    <w:rsid w:val="7B0A8BC4"/>
    <w:rsid w:val="7B234375"/>
    <w:rsid w:val="7B2D752A"/>
    <w:rsid w:val="7B3D673C"/>
    <w:rsid w:val="7B469D87"/>
    <w:rsid w:val="7B4AD1CE"/>
    <w:rsid w:val="7B63806D"/>
    <w:rsid w:val="7B6F5E64"/>
    <w:rsid w:val="7B733213"/>
    <w:rsid w:val="7B799023"/>
    <w:rsid w:val="7B7FD963"/>
    <w:rsid w:val="7B8E7A9A"/>
    <w:rsid w:val="7B8F274C"/>
    <w:rsid w:val="7BAF1936"/>
    <w:rsid w:val="7BB89C26"/>
    <w:rsid w:val="7BCB1E20"/>
    <w:rsid w:val="7BDBD275"/>
    <w:rsid w:val="7BE78BD5"/>
    <w:rsid w:val="7BF4C98F"/>
    <w:rsid w:val="7C0217F5"/>
    <w:rsid w:val="7C1871A5"/>
    <w:rsid w:val="7C1D8078"/>
    <w:rsid w:val="7C2561B3"/>
    <w:rsid w:val="7C2AAE2D"/>
    <w:rsid w:val="7C2FD457"/>
    <w:rsid w:val="7C38E76E"/>
    <w:rsid w:val="7C3E3276"/>
    <w:rsid w:val="7C5F3800"/>
    <w:rsid w:val="7C776CDB"/>
    <w:rsid w:val="7C9F1F7A"/>
    <w:rsid w:val="7CB0AF26"/>
    <w:rsid w:val="7CB2EAD3"/>
    <w:rsid w:val="7CC48D58"/>
    <w:rsid w:val="7CE26DE8"/>
    <w:rsid w:val="7CECF630"/>
    <w:rsid w:val="7CFEB442"/>
    <w:rsid w:val="7D0C625F"/>
    <w:rsid w:val="7D10474C"/>
    <w:rsid w:val="7D18CAB0"/>
    <w:rsid w:val="7D1E7120"/>
    <w:rsid w:val="7D32F0C8"/>
    <w:rsid w:val="7D3C201A"/>
    <w:rsid w:val="7D3E86FA"/>
    <w:rsid w:val="7D5785F0"/>
    <w:rsid w:val="7D7988D6"/>
    <w:rsid w:val="7D7EC0FB"/>
    <w:rsid w:val="7D850B88"/>
    <w:rsid w:val="7D8E7A5F"/>
    <w:rsid w:val="7DA7A51B"/>
    <w:rsid w:val="7DB1B41F"/>
    <w:rsid w:val="7DD3E46B"/>
    <w:rsid w:val="7DE1AF84"/>
    <w:rsid w:val="7E1A5F59"/>
    <w:rsid w:val="7E400A75"/>
    <w:rsid w:val="7E49569A"/>
    <w:rsid w:val="7E530BA0"/>
    <w:rsid w:val="7E595B91"/>
    <w:rsid w:val="7E612DC4"/>
    <w:rsid w:val="7E68ED2E"/>
    <w:rsid w:val="7E69D7B2"/>
    <w:rsid w:val="7E72B83B"/>
    <w:rsid w:val="7E7C4C34"/>
    <w:rsid w:val="7E8B03D9"/>
    <w:rsid w:val="7EAC17AD"/>
    <w:rsid w:val="7EB10D6A"/>
    <w:rsid w:val="7EC44F27"/>
    <w:rsid w:val="7ECE8DBC"/>
    <w:rsid w:val="7EE3459B"/>
    <w:rsid w:val="7F060065"/>
    <w:rsid w:val="7F10EDFC"/>
    <w:rsid w:val="7F1C0451"/>
    <w:rsid w:val="7F413409"/>
    <w:rsid w:val="7F478E26"/>
    <w:rsid w:val="7F6E3013"/>
    <w:rsid w:val="7F7E275C"/>
    <w:rsid w:val="7F853018"/>
    <w:rsid w:val="7F8F049C"/>
    <w:rsid w:val="7F97F35D"/>
    <w:rsid w:val="7FA52A56"/>
    <w:rsid w:val="7FC3E303"/>
    <w:rsid w:val="7FD463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872CC"/>
  <w15:chartTrackingRefBased/>
  <w15:docId w15:val="{D037CB00-EDD2-4A64-884C-3B85C185D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table" w:styleId="PlainTable4">
    <w:name w:val="Plain Table 4"/>
    <w:basedOn w:val="TableNormal"/>
    <w:uiPriority w:val="4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neNumber">
    <w:name w:val="line number"/>
    <w:basedOn w:val="DefaultParagraphFont"/>
    <w:uiPriority w:val="99"/>
    <w:semiHidden/>
    <w:unhideWhenUsed/>
    <w:rsid w:val="007B2408"/>
  </w:style>
  <w:style w:type="paragraph" w:styleId="Revision">
    <w:name w:val="Revision"/>
    <w:hidden/>
    <w:uiPriority w:val="99"/>
    <w:semiHidden/>
    <w:rsid w:val="00745C05"/>
    <w:pPr>
      <w:spacing w:after="0" w:line="240" w:lineRule="auto"/>
    </w:pPr>
  </w:style>
  <w:style w:type="character" w:styleId="CommentReference">
    <w:name w:val="annotation reference"/>
    <w:basedOn w:val="DefaultParagraphFont"/>
    <w:uiPriority w:val="99"/>
    <w:semiHidden/>
    <w:unhideWhenUsed/>
    <w:rsid w:val="00745C05"/>
    <w:rPr>
      <w:sz w:val="16"/>
      <w:szCs w:val="16"/>
    </w:rPr>
  </w:style>
  <w:style w:type="paragraph" w:styleId="CommentText">
    <w:name w:val="annotation text"/>
    <w:basedOn w:val="Normal"/>
    <w:link w:val="CommentTextChar"/>
    <w:uiPriority w:val="99"/>
    <w:semiHidden/>
    <w:unhideWhenUsed/>
    <w:rsid w:val="00745C05"/>
    <w:pPr>
      <w:spacing w:line="240" w:lineRule="auto"/>
    </w:pPr>
    <w:rPr>
      <w:sz w:val="20"/>
      <w:szCs w:val="20"/>
    </w:rPr>
  </w:style>
  <w:style w:type="character" w:customStyle="1" w:styleId="CommentTextChar">
    <w:name w:val="Comment Text Char"/>
    <w:basedOn w:val="DefaultParagraphFont"/>
    <w:link w:val="CommentText"/>
    <w:uiPriority w:val="99"/>
    <w:semiHidden/>
    <w:rsid w:val="00745C05"/>
    <w:rPr>
      <w:sz w:val="20"/>
      <w:szCs w:val="20"/>
    </w:rPr>
  </w:style>
  <w:style w:type="paragraph" w:styleId="CommentSubject">
    <w:name w:val="annotation subject"/>
    <w:basedOn w:val="CommentText"/>
    <w:next w:val="CommentText"/>
    <w:link w:val="CommentSubjectChar"/>
    <w:uiPriority w:val="99"/>
    <w:semiHidden/>
    <w:unhideWhenUsed/>
    <w:rsid w:val="00745C05"/>
    <w:rPr>
      <w:b/>
      <w:bCs/>
    </w:rPr>
  </w:style>
  <w:style w:type="character" w:customStyle="1" w:styleId="CommentSubjectChar">
    <w:name w:val="Comment Subject Char"/>
    <w:basedOn w:val="CommentTextChar"/>
    <w:link w:val="CommentSubject"/>
    <w:uiPriority w:val="99"/>
    <w:semiHidden/>
    <w:rsid w:val="00745C05"/>
    <w:rPr>
      <w:b/>
      <w:bCs/>
      <w:sz w:val="20"/>
      <w:szCs w:val="20"/>
    </w:rPr>
  </w:style>
  <w:style w:type="character" w:styleId="UnresolvedMention">
    <w:name w:val="Unresolved Mention"/>
    <w:basedOn w:val="DefaultParagraphFont"/>
    <w:uiPriority w:val="99"/>
    <w:semiHidden/>
    <w:unhideWhenUsed/>
    <w:rsid w:val="00A820DF"/>
    <w:rPr>
      <w:color w:val="605E5C"/>
      <w:shd w:val="clear" w:color="auto" w:fill="E1DFDD"/>
    </w:rPr>
  </w:style>
  <w:style w:type="character" w:styleId="FollowedHyperlink">
    <w:name w:val="FollowedHyperlink"/>
    <w:basedOn w:val="DefaultParagraphFont"/>
    <w:uiPriority w:val="99"/>
    <w:semiHidden/>
    <w:unhideWhenUsed/>
    <w:rsid w:val="00A820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zpeagler@students.kennesaw.edu"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yperlink" Target="https://github.com/zachpeagler/TomatoInoculants/tree/main/figures"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mbretfel@kennesaw.edu" TargetMode="External"/><Relationship Id="rId14" Type="http://schemas.openxmlformats.org/officeDocument/2006/relationships/image" Target="media/image4.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85D029-C13F-4C7F-AD07-FA919762C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21994</TotalTime>
  <Pages>1</Pages>
  <Words>6983</Words>
  <Characters>39805</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Peagler</dc:creator>
  <cp:keywords/>
  <dc:description/>
  <cp:lastModifiedBy>Zach Peagler</cp:lastModifiedBy>
  <cp:revision>3</cp:revision>
  <dcterms:created xsi:type="dcterms:W3CDTF">2025-01-22T14:38:00Z</dcterms:created>
  <dcterms:modified xsi:type="dcterms:W3CDTF">2025-02-10T15:52:00Z</dcterms:modified>
</cp:coreProperties>
</file>